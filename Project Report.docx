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670DB" w14:textId="130F722C" w:rsidR="006441A4" w:rsidRDefault="007C3B1F" w:rsidP="00545594">
      <w:pPr>
        <w:pStyle w:val="Title"/>
        <w:spacing w:before="0"/>
      </w:pPr>
      <w:r w:rsidRPr="000A42F8">
        <w:t xml:space="preserve">The </w:t>
      </w:r>
      <w:del w:id="0" w:author="Gerard Blanco Bernal (Student)" w:date="2022-04-13T08:43:00Z">
        <w:r w:rsidR="00FF7BE9" w:rsidRPr="00FF7BE9" w:rsidDel="00A46AC1">
          <w:delText xml:space="preserve">Development of </w:delText>
        </w:r>
        <w:r w:rsidR="00FF7BE9" w:rsidDel="00A46AC1">
          <w:delText>an Embedded Linux System</w:delText>
        </w:r>
        <w:r w:rsidR="00FF7BE9" w:rsidRPr="00FF7BE9" w:rsidDel="00A46AC1">
          <w:delText xml:space="preserve"> for</w:delText>
        </w:r>
      </w:del>
      <w:ins w:id="1" w:author="Gerard Blanco Bernal (Student)" w:date="2022-04-13T08:43:00Z">
        <w:r w:rsidR="00A46AC1">
          <w:t>Role of Artificial Intelligence, Object Detection</w:t>
        </w:r>
      </w:ins>
      <w:r w:rsidR="00EE5ED5">
        <w:t>,</w:t>
      </w:r>
      <w:ins w:id="2" w:author="Gerard Blanco Bernal (Student)" w:date="2022-04-13T08:43:00Z">
        <w:r w:rsidR="00A46AC1">
          <w:t xml:space="preserve"> and Environmental Control in</w:t>
        </w:r>
      </w:ins>
      <w:r w:rsidR="00FF7BE9" w:rsidRPr="00FF7BE9">
        <w:t xml:space="preserve"> Greenhouse Automation</w:t>
      </w:r>
    </w:p>
    <w:p w14:paraId="6157CA7D" w14:textId="5516D266" w:rsidR="00D92957" w:rsidRDefault="00D92957" w:rsidP="00545594">
      <w:pPr>
        <w:pStyle w:val="Title"/>
        <w:spacing w:before="0"/>
      </w:pPr>
    </w:p>
    <w:p w14:paraId="79036C5E" w14:textId="3A219EAB" w:rsidR="00D92957" w:rsidRDefault="00FF7BE9" w:rsidP="00D92957">
      <w:pPr>
        <w:jc w:val="center"/>
        <w:rPr>
          <w:rFonts w:ascii="Times New Roman Bold" w:hAnsi="Times New Roman Bold"/>
          <w:b/>
          <w:sz w:val="22"/>
        </w:rPr>
      </w:pPr>
      <w:r>
        <w:rPr>
          <w:rFonts w:ascii="Times New Roman Bold" w:hAnsi="Times New Roman Bold"/>
          <w:b/>
          <w:sz w:val="22"/>
        </w:rPr>
        <w:t>Gerardo Blanco Bernal</w:t>
      </w:r>
    </w:p>
    <w:p w14:paraId="1361440B" w14:textId="08AD2D60" w:rsidR="00D92957" w:rsidRPr="000A42F8" w:rsidRDefault="00FF7BE9" w:rsidP="00D92957">
      <w:pPr>
        <w:jc w:val="center"/>
        <w:rPr>
          <w:rFonts w:ascii="Times New Roman Bold" w:hAnsi="Times New Roman Bold"/>
          <w:b/>
          <w:sz w:val="22"/>
        </w:rPr>
      </w:pPr>
      <w:r>
        <w:rPr>
          <w:rFonts w:ascii="Times New Roman Bold" w:hAnsi="Times New Roman Bold"/>
          <w:b/>
          <w:sz w:val="22"/>
        </w:rPr>
        <w:t xml:space="preserve">Student </w:t>
      </w:r>
      <w:r w:rsidR="00D92957">
        <w:rPr>
          <w:rFonts w:ascii="Times New Roman Bold" w:hAnsi="Times New Roman Bold"/>
          <w:b/>
          <w:sz w:val="22"/>
        </w:rPr>
        <w:t>ID: 1</w:t>
      </w:r>
      <w:r>
        <w:rPr>
          <w:rFonts w:ascii="Times New Roman Bold" w:hAnsi="Times New Roman Bold"/>
          <w:b/>
          <w:sz w:val="22"/>
        </w:rPr>
        <w:t>80000301</w:t>
      </w:r>
    </w:p>
    <w:p w14:paraId="157C1112" w14:textId="77777777" w:rsidR="00D92957" w:rsidRPr="000A42F8" w:rsidRDefault="00D92957" w:rsidP="00D92957">
      <w:pPr>
        <w:jc w:val="center"/>
        <w:rPr>
          <w:rFonts w:ascii="Times New Roman Bold" w:hAnsi="Times New Roman Bold"/>
          <w:b/>
          <w:sz w:val="22"/>
        </w:rPr>
      </w:pPr>
      <w:r>
        <w:rPr>
          <w:rFonts w:ascii="Times New Roman Bold" w:hAnsi="Times New Roman Bold"/>
          <w:b/>
          <w:sz w:val="22"/>
        </w:rPr>
        <w:t>AC40001 Honours</w:t>
      </w:r>
      <w:r w:rsidRPr="000A42F8">
        <w:rPr>
          <w:rFonts w:ascii="Times New Roman Bold" w:hAnsi="Times New Roman Bold"/>
          <w:b/>
          <w:sz w:val="22"/>
        </w:rPr>
        <w:t xml:space="preserve"> Project</w:t>
      </w:r>
    </w:p>
    <w:p w14:paraId="53A7A66C" w14:textId="36F4ACCE" w:rsidR="00D92957" w:rsidRPr="000A42F8" w:rsidRDefault="00D92957" w:rsidP="00D92957">
      <w:pPr>
        <w:jc w:val="center"/>
        <w:rPr>
          <w:rFonts w:ascii="Times New Roman Bold" w:hAnsi="Times New Roman Bold"/>
          <w:b/>
          <w:sz w:val="22"/>
        </w:rPr>
      </w:pPr>
      <w:r w:rsidRPr="000A42F8">
        <w:rPr>
          <w:rFonts w:ascii="Times New Roman Bold" w:hAnsi="Times New Roman Bold"/>
          <w:b/>
          <w:sz w:val="22"/>
        </w:rPr>
        <w:t xml:space="preserve">BSc (Hons) </w:t>
      </w:r>
      <w:r>
        <w:rPr>
          <w:rFonts w:ascii="Times New Roman Bold" w:hAnsi="Times New Roman Bold"/>
          <w:b/>
          <w:sz w:val="22"/>
        </w:rPr>
        <w:t>Computing Science</w:t>
      </w:r>
    </w:p>
    <w:p w14:paraId="61A850A1" w14:textId="087D8007" w:rsidR="00D92957" w:rsidRPr="000A42F8" w:rsidRDefault="00D92957" w:rsidP="00D92957">
      <w:pPr>
        <w:jc w:val="center"/>
        <w:rPr>
          <w:rFonts w:ascii="Times New Roman Bold" w:hAnsi="Times New Roman Bold"/>
          <w:b/>
          <w:sz w:val="22"/>
        </w:rPr>
      </w:pPr>
      <w:r w:rsidRPr="000A42F8">
        <w:rPr>
          <w:rFonts w:ascii="Times New Roman Bold" w:hAnsi="Times New Roman Bold"/>
          <w:b/>
          <w:sz w:val="22"/>
        </w:rPr>
        <w:t>University of Dundee, 20</w:t>
      </w:r>
      <w:r>
        <w:rPr>
          <w:rFonts w:ascii="Times New Roman Bold" w:hAnsi="Times New Roman Bold"/>
          <w:b/>
          <w:sz w:val="22"/>
        </w:rPr>
        <w:t>21</w:t>
      </w:r>
      <w:r w:rsidR="00FF7BE9">
        <w:rPr>
          <w:rFonts w:ascii="Times New Roman Bold" w:hAnsi="Times New Roman Bold"/>
          <w:b/>
          <w:sz w:val="22"/>
        </w:rPr>
        <w:t>/22</w:t>
      </w:r>
    </w:p>
    <w:p w14:paraId="1E2F70B6" w14:textId="7F2917E3" w:rsidR="00D92957" w:rsidRDefault="00D92957" w:rsidP="00D92957">
      <w:pPr>
        <w:jc w:val="center"/>
        <w:rPr>
          <w:rFonts w:ascii="Times New Roman Bold" w:hAnsi="Times New Roman Bold"/>
          <w:b/>
          <w:sz w:val="22"/>
        </w:rPr>
      </w:pPr>
      <w:r w:rsidRPr="000A42F8">
        <w:rPr>
          <w:rFonts w:ascii="Times New Roman Bold" w:hAnsi="Times New Roman Bold"/>
          <w:b/>
          <w:sz w:val="22"/>
        </w:rPr>
        <w:t xml:space="preserve">Supervisor: </w:t>
      </w:r>
      <w:r w:rsidR="00FF7BE9">
        <w:rPr>
          <w:rFonts w:ascii="Times New Roman Bold" w:hAnsi="Times New Roman Bold"/>
          <w:b/>
          <w:sz w:val="22"/>
        </w:rPr>
        <w:t>Dr. Jacky Visser</w:t>
      </w:r>
    </w:p>
    <w:p w14:paraId="5D29748F" w14:textId="77777777" w:rsidR="00D92957" w:rsidRDefault="00D92957" w:rsidP="00D92957">
      <w:pPr>
        <w:jc w:val="center"/>
        <w:rPr>
          <w:rFonts w:ascii="Times New Roman Bold" w:hAnsi="Times New Roman Bold"/>
          <w:b/>
          <w:sz w:val="22"/>
        </w:rPr>
      </w:pPr>
    </w:p>
    <w:p w14:paraId="1143AC35" w14:textId="77777777" w:rsidR="00D92957" w:rsidRDefault="00D92957">
      <w:pPr>
        <w:ind w:right="51"/>
        <w:rPr>
          <w:b/>
        </w:rPr>
      </w:pPr>
    </w:p>
    <w:p w14:paraId="5F5D10CF" w14:textId="33103EBD" w:rsidR="00D92957" w:rsidRPr="000A42F8" w:rsidRDefault="00D92957">
      <w:pPr>
        <w:ind w:right="51"/>
        <w:rPr>
          <w:b/>
        </w:rPr>
        <w:sectPr w:rsidR="00D92957" w:rsidRPr="000A42F8" w:rsidSect="001D68F2">
          <w:footerReference w:type="even" r:id="rId8"/>
          <w:footerReference w:type="default" r:id="rId9"/>
          <w:type w:val="continuous"/>
          <w:pgSz w:w="12240" w:h="15840" w:code="1"/>
          <w:pgMar w:top="1152" w:right="994" w:bottom="1152" w:left="1267" w:header="0" w:footer="0" w:gutter="0"/>
          <w:cols w:space="227" w:equalWidth="0">
            <w:col w:w="9979"/>
          </w:cols>
        </w:sectPr>
      </w:pPr>
    </w:p>
    <w:p w14:paraId="482FD549" w14:textId="79BC42C9" w:rsidR="00777766" w:rsidRDefault="001A6AD8" w:rsidP="00CF6576">
      <w:pPr>
        <w:rPr>
          <w:i/>
        </w:rPr>
      </w:pPr>
      <w:r w:rsidRPr="000A42F8">
        <w:rPr>
          <w:b/>
          <w:i/>
        </w:rPr>
        <w:t>Abstract</w:t>
      </w:r>
      <w:r w:rsidRPr="000A42F8">
        <w:rPr>
          <w:b/>
        </w:rPr>
        <w:t xml:space="preserve"> </w:t>
      </w:r>
      <w:del w:id="3" w:author="Gerard Blanco Bernal (Student)" w:date="2022-04-14T20:24:00Z">
        <w:r w:rsidRPr="000A42F8" w:rsidDel="00F50C2B">
          <w:rPr>
            <w:b/>
          </w:rPr>
          <w:delText>-</w:delText>
        </w:r>
      </w:del>
      <w:ins w:id="4" w:author="Gerard Blanco Bernal (Student)" w:date="2022-04-14T20:24:00Z">
        <w:r w:rsidR="00F50C2B">
          <w:rPr>
            <w:b/>
          </w:rPr>
          <w:t>–</w:t>
        </w:r>
      </w:ins>
      <w:r w:rsidRPr="000A42F8">
        <w:t xml:space="preserve"> </w:t>
      </w:r>
      <w:ins w:id="5" w:author="Gerard Blanco Bernal (Student)" w:date="2022-04-14T20:24:00Z">
        <w:r w:rsidR="00F50C2B">
          <w:rPr>
            <w:i/>
            <w:iCs/>
          </w:rPr>
          <w:t xml:space="preserve">Greenhouses are </w:t>
        </w:r>
      </w:ins>
      <w:ins w:id="6" w:author="Gerard Blanco Bernal (Student)" w:date="2022-04-14T20:28:00Z">
        <w:r w:rsidR="00F50C2B">
          <w:rPr>
            <w:i/>
            <w:iCs/>
          </w:rPr>
          <w:t xml:space="preserve">key to providing controlled climates in which to </w:t>
        </w:r>
        <w:r w:rsidR="00C96AF4">
          <w:rPr>
            <w:i/>
            <w:iCs/>
          </w:rPr>
          <w:t xml:space="preserve">grow crops </w:t>
        </w:r>
      </w:ins>
      <w:ins w:id="7" w:author="Gerard Blanco Bernal (Student)" w:date="2022-04-14T20:29:00Z">
        <w:r w:rsidR="00C96AF4">
          <w:rPr>
            <w:i/>
            <w:iCs/>
          </w:rPr>
          <w:t xml:space="preserve">year round. </w:t>
        </w:r>
      </w:ins>
      <w:ins w:id="8" w:author="Gerard Blanco Bernal (Student)" w:date="2022-04-14T20:30:00Z">
        <w:r w:rsidR="00C96AF4">
          <w:rPr>
            <w:i/>
            <w:iCs/>
          </w:rPr>
          <w:t xml:space="preserve">However, it is not an easy task to provide the sown </w:t>
        </w:r>
      </w:ins>
      <w:ins w:id="9" w:author="Gerard Blanco Bernal (Student)" w:date="2022-04-14T20:31:00Z">
        <w:r w:rsidR="00C96AF4">
          <w:rPr>
            <w:i/>
            <w:iCs/>
          </w:rPr>
          <w:t>seeds an optimal environment at all times throughout the day, and even more so while balancing a full-time job with this hobby.</w:t>
        </w:r>
      </w:ins>
      <w:ins w:id="10" w:author="Gerard Blanco Bernal (Student)" w:date="2022-04-14T20:32:00Z">
        <w:r w:rsidR="00C96AF4">
          <w:rPr>
            <w:i/>
            <w:iCs/>
          </w:rPr>
          <w:t xml:space="preserve"> Not only are the crops susceptible to dramatic changes to the conditions inside the greenhouse, but they can quickly become malnourished i</w:t>
        </w:r>
      </w:ins>
      <w:ins w:id="11" w:author="Gerard Blanco Bernal (Student)" w:date="2022-04-14T20:33:00Z">
        <w:r w:rsidR="00C96AF4">
          <w:rPr>
            <w:i/>
            <w:iCs/>
          </w:rPr>
          <w:t>f weeds appear in the greenhouse.</w:t>
        </w:r>
      </w:ins>
      <w:ins w:id="12" w:author="Gerard Blanco Bernal (Student)" w:date="2022-04-14T20:34:00Z">
        <w:r w:rsidR="00C0520B">
          <w:rPr>
            <w:i/>
            <w:iCs/>
          </w:rPr>
          <w:t xml:space="preserve"> In this study, the researcher aims to develop a </w:t>
        </w:r>
      </w:ins>
      <w:ins w:id="13" w:author="Gerard Blanco Bernal (Student)" w:date="2022-04-14T20:35:00Z">
        <w:r w:rsidR="00C0520B">
          <w:rPr>
            <w:i/>
            <w:iCs/>
          </w:rPr>
          <w:t>solution to this problem by means of environmental control automation, object detection, and artificial intelligence to explore the feas</w:t>
        </w:r>
      </w:ins>
      <w:ins w:id="14" w:author="Gerard Blanco Bernal (Student)" w:date="2022-04-14T20:36:00Z">
        <w:r w:rsidR="00C0520B">
          <w:rPr>
            <w:i/>
            <w:iCs/>
          </w:rPr>
          <w:t xml:space="preserve">ibility of such </w:t>
        </w:r>
      </w:ins>
      <w:ins w:id="15" w:author="Gerard Blanco Bernal (Student)" w:date="2022-04-14T20:41:00Z">
        <w:r w:rsidR="00E90879">
          <w:rPr>
            <w:i/>
            <w:iCs/>
          </w:rPr>
          <w:t xml:space="preserve">a </w:t>
        </w:r>
      </w:ins>
      <w:ins w:id="16" w:author="Gerard Blanco Bernal (Student)" w:date="2022-04-14T20:36:00Z">
        <w:r w:rsidR="00C0520B">
          <w:rPr>
            <w:i/>
            <w:iCs/>
          </w:rPr>
          <w:t>system</w:t>
        </w:r>
      </w:ins>
      <w:ins w:id="17" w:author="Gerard Blanco Bernal (Student)" w:date="2022-04-14T20:39:00Z">
        <w:r w:rsidR="00E90879">
          <w:rPr>
            <w:i/>
            <w:iCs/>
          </w:rPr>
          <w:t>.</w:t>
        </w:r>
      </w:ins>
      <w:ins w:id="18" w:author="Gerard Blanco Bernal (Student)" w:date="2022-04-14T20:40:00Z">
        <w:r w:rsidR="00E90879">
          <w:rPr>
            <w:i/>
            <w:iCs/>
          </w:rPr>
          <w:t xml:space="preserve"> </w:t>
        </w:r>
      </w:ins>
      <w:ins w:id="19" w:author="Gerard Blanco Bernal (Student)" w:date="2022-04-14T20:42:00Z">
        <w:r w:rsidR="00E90879">
          <w:rPr>
            <w:i/>
            <w:iCs/>
          </w:rPr>
          <w:t xml:space="preserve">Through the </w:t>
        </w:r>
      </w:ins>
      <w:ins w:id="20" w:author="Gerard Blanco Bernal (Student)" w:date="2022-04-14T20:43:00Z">
        <w:r w:rsidR="00E90879">
          <w:rPr>
            <w:i/>
            <w:iCs/>
          </w:rPr>
          <w:t>control</w:t>
        </w:r>
      </w:ins>
      <w:ins w:id="21" w:author="Gerard Blanco Bernal (Student)" w:date="2022-04-14T20:42:00Z">
        <w:r w:rsidR="00E90879">
          <w:rPr>
            <w:i/>
            <w:iCs/>
          </w:rPr>
          <w:t xml:space="preserve"> of </w:t>
        </w:r>
      </w:ins>
      <w:ins w:id="22" w:author="Gerard Blanco Bernal (Student)" w:date="2022-04-14T20:44:00Z">
        <w:r w:rsidR="00777766">
          <w:rPr>
            <w:i/>
            <w:iCs/>
          </w:rPr>
          <w:t xml:space="preserve">high-voltage hardware using </w:t>
        </w:r>
      </w:ins>
      <w:ins w:id="23" w:author="Gerard Blanco Bernal (Student)" w:date="2022-04-14T20:43:00Z">
        <w:r w:rsidR="00E90879">
          <w:rPr>
            <w:i/>
            <w:iCs/>
          </w:rPr>
          <w:t>household</w:t>
        </w:r>
      </w:ins>
      <w:ins w:id="24" w:author="Gerard Blanco Bernal (Student)" w:date="2022-04-14T20:42:00Z">
        <w:r w:rsidR="00E90879">
          <w:rPr>
            <w:i/>
            <w:iCs/>
          </w:rPr>
          <w:t xml:space="preserve"> electricity</w:t>
        </w:r>
      </w:ins>
      <w:ins w:id="25" w:author="Gerard Blanco Bernal (Student)" w:date="2022-04-14T20:43:00Z">
        <w:r w:rsidR="00E90879">
          <w:rPr>
            <w:i/>
            <w:iCs/>
          </w:rPr>
          <w:t xml:space="preserve"> and </w:t>
        </w:r>
      </w:ins>
      <w:ins w:id="26" w:author="Gerard Blanco Bernal (Student)" w:date="2022-04-14T20:44:00Z">
        <w:r w:rsidR="00777766">
          <w:rPr>
            <w:i/>
            <w:iCs/>
          </w:rPr>
          <w:t>general purpose sensors using a Raspberry Pi,</w:t>
        </w:r>
      </w:ins>
      <w:ins w:id="27" w:author="Gerard Blanco Bernal (Student)" w:date="2022-04-14T20:45:00Z">
        <w:r w:rsidR="00777766">
          <w:rPr>
            <w:i/>
            <w:iCs/>
          </w:rPr>
          <w:t xml:space="preserve"> the greenhouse’s internal conditions can be regulated effectively. By using a camera module </w:t>
        </w:r>
      </w:ins>
      <w:ins w:id="28" w:author="Gerard Blanco Bernal (Student)" w:date="2022-04-14T20:46:00Z">
        <w:r w:rsidR="00777766">
          <w:rPr>
            <w:i/>
            <w:iCs/>
          </w:rPr>
          <w:t>and training a custom weed detection model, the system can recognize and alert the user of</w:t>
        </w:r>
      </w:ins>
      <w:ins w:id="29" w:author="Gerard Blanco Bernal (Student)" w:date="2022-04-14T20:51:00Z">
        <w:r w:rsidR="00BB184A">
          <w:rPr>
            <w:i/>
            <w:iCs/>
          </w:rPr>
          <w:t xml:space="preserve"> weeds</w:t>
        </w:r>
      </w:ins>
      <w:ins w:id="30" w:author="Gerard Blanco Bernal (Student)" w:date="2022-04-14T20:46:00Z">
        <w:r w:rsidR="00777766">
          <w:rPr>
            <w:i/>
            <w:iCs/>
          </w:rPr>
          <w:t xml:space="preserve"> in the greenhouse. </w:t>
        </w:r>
      </w:ins>
      <w:ins w:id="31" w:author="Gerard Blanco Bernal (Student)" w:date="2022-04-14T20:47:00Z">
        <w:r w:rsidR="00777766">
          <w:rPr>
            <w:i/>
            <w:iCs/>
          </w:rPr>
          <w:t xml:space="preserve">The system operates an intelligent personal assistant </w:t>
        </w:r>
      </w:ins>
      <w:ins w:id="32" w:author="Gerard Blanco Bernal (Student)" w:date="2022-04-14T20:48:00Z">
        <w:r w:rsidR="00777766">
          <w:rPr>
            <w:i/>
            <w:iCs/>
          </w:rPr>
          <w:t xml:space="preserve">which uses Telegram’s Bot API to communicate with the </w:t>
        </w:r>
      </w:ins>
      <w:ins w:id="33" w:author="Gerard Blanco Bernal (Student)" w:date="2022-04-14T20:49:00Z">
        <w:r w:rsidR="00777766">
          <w:rPr>
            <w:i/>
            <w:iCs/>
          </w:rPr>
          <w:t>user.</w:t>
        </w:r>
        <w:r w:rsidR="00BB184A">
          <w:rPr>
            <w:i/>
            <w:iCs/>
          </w:rPr>
          <w:t xml:space="preserve"> The researcher can conclude that the developed system successfully </w:t>
        </w:r>
      </w:ins>
      <w:del w:id="34" w:author="Gerard Blanco Bernal (Student)" w:date="2022-04-14T20:24:00Z">
        <w:r w:rsidR="00E06FF0" w:rsidRPr="000A42F8" w:rsidDel="00F50C2B">
          <w:rPr>
            <w:i/>
          </w:rPr>
          <w:delText>The abstract (or ‘executive summary’) is an important part of your report. In essence, it is a summary of the purpose, methods, findings</w:delText>
        </w:r>
        <w:r w:rsidR="0049651A" w:rsidDel="00F50C2B">
          <w:rPr>
            <w:i/>
          </w:rPr>
          <w:delText>,</w:delText>
        </w:r>
        <w:r w:rsidR="00E06FF0" w:rsidRPr="000A42F8" w:rsidDel="00F50C2B">
          <w:rPr>
            <w:i/>
          </w:rPr>
          <w:delText xml:space="preserve"> and conclusion of your project. It should be no more than 200 words. It should be clearly and concisely written. Provide only the most pertinent information, avoid citing references and include a bri</w:delText>
        </w:r>
        <w:r w:rsidR="00545594" w:rsidRPr="000A42F8" w:rsidDel="00F50C2B">
          <w:rPr>
            <w:i/>
          </w:rPr>
          <w:delText>ef statement of your main concl</w:delText>
        </w:r>
        <w:r w:rsidR="00E06FF0" w:rsidRPr="000A42F8" w:rsidDel="00F50C2B">
          <w:rPr>
            <w:i/>
          </w:rPr>
          <w:delText>u</w:delText>
        </w:r>
        <w:r w:rsidR="00545594" w:rsidRPr="000A42F8" w:rsidDel="00F50C2B">
          <w:rPr>
            <w:i/>
          </w:rPr>
          <w:delText>s</w:delText>
        </w:r>
        <w:r w:rsidR="00E06FF0" w:rsidRPr="000A42F8" w:rsidDel="00F50C2B">
          <w:rPr>
            <w:i/>
          </w:rPr>
          <w:delText xml:space="preserve">ions.  </w:delText>
        </w:r>
      </w:del>
      <w:ins w:id="35" w:author="Gerard Blanco Bernal (Student)" w:date="2022-04-14T20:53:00Z">
        <w:r w:rsidR="00BB184A">
          <w:rPr>
            <w:i/>
          </w:rPr>
          <w:t>provides a</w:t>
        </w:r>
      </w:ins>
      <w:ins w:id="36" w:author="Gerard Blanco Bernal (Student)" w:date="2022-04-14T20:54:00Z">
        <w:r w:rsidR="001D7CBF">
          <w:rPr>
            <w:i/>
          </w:rPr>
          <w:t xml:space="preserve"> straightforward way for a newl</w:t>
        </w:r>
      </w:ins>
      <w:ins w:id="37" w:author="Gerard Blanco Bernal (Student)" w:date="2022-04-14T20:55:00Z">
        <w:r w:rsidR="001D7CBF">
          <w:rPr>
            <w:i/>
          </w:rPr>
          <w:t xml:space="preserve">y started gardener to balance their hobby with their day-to-day </w:t>
        </w:r>
      </w:ins>
      <w:ins w:id="38" w:author="Gerard Blanco Bernal (Student)" w:date="2022-04-14T20:56:00Z">
        <w:r w:rsidR="001D7CBF">
          <w:rPr>
            <w:i/>
          </w:rPr>
          <w:t>life.</w:t>
        </w:r>
      </w:ins>
    </w:p>
    <w:p w14:paraId="7AA0EE78" w14:textId="66946FF8" w:rsidR="00F55D33" w:rsidDel="00BB184A" w:rsidRDefault="00F55D33" w:rsidP="00E06FF0">
      <w:pPr>
        <w:rPr>
          <w:del w:id="39" w:author="Gerard Blanco Bernal (Student)" w:date="2022-04-14T20:50:00Z"/>
          <w:i/>
        </w:rPr>
      </w:pPr>
    </w:p>
    <w:p w14:paraId="5ABBA415" w14:textId="679857AE" w:rsidR="00882CC7" w:rsidDel="00BB184A" w:rsidRDefault="00882CC7" w:rsidP="00E06FF0">
      <w:pPr>
        <w:rPr>
          <w:del w:id="40" w:author="Gerard Blanco Bernal (Student)" w:date="2022-04-14T20:50:00Z"/>
          <w:i/>
        </w:rPr>
      </w:pPr>
    </w:p>
    <w:p w14:paraId="707B336A" w14:textId="77777777" w:rsidR="00882CC7" w:rsidRPr="000A42F8" w:rsidRDefault="00882CC7" w:rsidP="00E06FF0">
      <w:pPr>
        <w:rPr>
          <w:i/>
        </w:rPr>
      </w:pPr>
    </w:p>
    <w:p w14:paraId="545733BD" w14:textId="77777777" w:rsidR="00F5145A" w:rsidRPr="000A42F8" w:rsidRDefault="00F5145A" w:rsidP="00F5145A">
      <w:pPr>
        <w:rPr>
          <w:i/>
        </w:rPr>
      </w:pPr>
    </w:p>
    <w:p w14:paraId="1E6C3105" w14:textId="1A6B6E3E" w:rsidR="00696495" w:rsidRDefault="001A6AD8" w:rsidP="008818AF">
      <w:pPr>
        <w:pStyle w:val="Heading1"/>
        <w:numPr>
          <w:ilvl w:val="0"/>
          <w:numId w:val="17"/>
        </w:numPr>
        <w:ind w:left="431" w:hanging="431"/>
      </w:pPr>
      <w:r w:rsidRPr="000A42F8">
        <w:t>Introduction</w:t>
      </w:r>
    </w:p>
    <w:p w14:paraId="26710F33" w14:textId="5961F601" w:rsidR="00B604C1" w:rsidRPr="00B604C1" w:rsidDel="00A95AE1" w:rsidRDefault="00B604C1" w:rsidP="00B604C1">
      <w:pPr>
        <w:rPr>
          <w:del w:id="41" w:author="Gerard Blanco Bernal (Student)" w:date="2022-04-14T20:59:00Z"/>
        </w:rPr>
      </w:pPr>
    </w:p>
    <w:p w14:paraId="35E105AF" w14:textId="4B398CDB" w:rsidR="007E4C65" w:rsidDel="00A95AE1" w:rsidRDefault="007C3B1F" w:rsidP="007E4C65">
      <w:pPr>
        <w:rPr>
          <w:del w:id="42" w:author="Gerard Blanco Bernal (Student)" w:date="2022-04-14T20:59:00Z"/>
          <w:b/>
          <w:bCs/>
        </w:rPr>
      </w:pPr>
      <w:del w:id="43" w:author="Gerard Blanco Bernal (Student)" w:date="2022-04-14T20:59:00Z">
        <w:r w:rsidRPr="00E2242A" w:rsidDel="00A95AE1">
          <w:rPr>
            <w:b/>
            <w:bCs/>
            <w:color w:val="000000"/>
            <w:szCs w:val="19"/>
          </w:rPr>
          <w:delText xml:space="preserve">This section </w:delText>
        </w:r>
        <w:r w:rsidR="00E06FF0" w:rsidRPr="00E2242A" w:rsidDel="00A95AE1">
          <w:rPr>
            <w:b/>
            <w:bCs/>
            <w:color w:val="000000"/>
            <w:szCs w:val="19"/>
          </w:rPr>
          <w:delText>should introduce the project</w:delText>
        </w:r>
        <w:r w:rsidR="0052361B" w:rsidRPr="00E2242A" w:rsidDel="00A95AE1">
          <w:rPr>
            <w:b/>
            <w:bCs/>
            <w:color w:val="000000"/>
            <w:szCs w:val="19"/>
          </w:rPr>
          <w:delText>. It should</w:delText>
        </w:r>
        <w:r w:rsidR="00E06FF0" w:rsidRPr="00E2242A" w:rsidDel="00A95AE1">
          <w:rPr>
            <w:b/>
            <w:bCs/>
            <w:color w:val="000000"/>
            <w:szCs w:val="19"/>
          </w:rPr>
          <w:delText xml:space="preserve"> include</w:delText>
        </w:r>
        <w:r w:rsidRPr="00E2242A" w:rsidDel="00A95AE1">
          <w:rPr>
            <w:b/>
            <w:bCs/>
            <w:color w:val="000000"/>
            <w:szCs w:val="19"/>
          </w:rPr>
          <w:delText xml:space="preserve"> an explanation of the problem</w:delText>
        </w:r>
        <w:r w:rsidR="00C9737F" w:rsidRPr="00E2242A" w:rsidDel="00A95AE1">
          <w:rPr>
            <w:b/>
            <w:bCs/>
            <w:color w:val="000000"/>
            <w:szCs w:val="19"/>
          </w:rPr>
          <w:delText xml:space="preserve"> and its background context, along with </w:delText>
        </w:r>
        <w:r w:rsidRPr="00E2242A" w:rsidDel="00A95AE1">
          <w:rPr>
            <w:b/>
            <w:bCs/>
            <w:color w:val="000000"/>
            <w:szCs w:val="19"/>
          </w:rPr>
          <w:delText>the objectives of the project.</w:delText>
        </w:r>
        <w:r w:rsidR="008818AF" w:rsidRPr="00E2242A" w:rsidDel="00A95AE1">
          <w:rPr>
            <w:b/>
            <w:bCs/>
          </w:rPr>
          <w:delText xml:space="preserve"> </w:delText>
        </w:r>
      </w:del>
    </w:p>
    <w:p w14:paraId="6A3A3952" w14:textId="79DD7F3A" w:rsidR="007E4C65" w:rsidDel="00A95AE1" w:rsidRDefault="007E4C65" w:rsidP="007E4C65">
      <w:pPr>
        <w:rPr>
          <w:del w:id="44" w:author="Gerard Blanco Bernal (Student)" w:date="2022-04-14T20:59:00Z"/>
          <w:b/>
          <w:bCs/>
        </w:rPr>
      </w:pPr>
    </w:p>
    <w:p w14:paraId="20E5FED0" w14:textId="0B3499A5" w:rsidR="007E4C65" w:rsidDel="00A95AE1" w:rsidRDefault="008818AF" w:rsidP="007E4C65">
      <w:pPr>
        <w:rPr>
          <w:del w:id="45" w:author="Gerard Blanco Bernal (Student)" w:date="2022-04-14T20:59:00Z"/>
          <w:b/>
          <w:bCs/>
        </w:rPr>
      </w:pPr>
      <w:del w:id="46" w:author="Gerard Blanco Bernal (Student)" w:date="2022-04-14T20:59:00Z">
        <w:r w:rsidRPr="00E2242A" w:rsidDel="00A95AE1">
          <w:rPr>
            <w:b/>
            <w:bCs/>
          </w:rPr>
          <w:delText>It is very important to give a clear description of what the project is intended to do, preferably in non-technical terms.</w:delText>
        </w:r>
        <w:r w:rsidR="007E4C65" w:rsidDel="00A95AE1">
          <w:rPr>
            <w:b/>
            <w:bCs/>
          </w:rPr>
          <w:delText xml:space="preserve"> </w:delText>
        </w:r>
      </w:del>
    </w:p>
    <w:p w14:paraId="23CA98EC" w14:textId="7BF709D5" w:rsidR="007E4C65" w:rsidDel="00A95AE1" w:rsidRDefault="007E4C65" w:rsidP="007E4C65">
      <w:pPr>
        <w:rPr>
          <w:del w:id="47" w:author="Gerard Blanco Bernal (Student)" w:date="2022-04-14T20:59:00Z"/>
          <w:b/>
          <w:bCs/>
        </w:rPr>
      </w:pPr>
    </w:p>
    <w:p w14:paraId="1DEA749F" w14:textId="119E6524" w:rsidR="007E4C65" w:rsidDel="00A95AE1" w:rsidRDefault="007E4C65" w:rsidP="007E4C65">
      <w:pPr>
        <w:rPr>
          <w:del w:id="48" w:author="Gerard Blanco Bernal (Student)" w:date="2022-04-14T20:59:00Z"/>
          <w:b/>
          <w:bCs/>
        </w:rPr>
      </w:pPr>
      <w:del w:id="49" w:author="Gerard Blanco Bernal (Student)" w:date="2022-04-14T20:59:00Z">
        <w:r w:rsidRPr="007E4C65" w:rsidDel="00A95AE1">
          <w:rPr>
            <w:b/>
            <w:bCs/>
          </w:rPr>
          <w:delText xml:space="preserve">Why should others care about this problem? </w:delText>
        </w:r>
      </w:del>
    </w:p>
    <w:p w14:paraId="0714F2B2" w14:textId="4050087A" w:rsidR="007E4C65" w:rsidDel="00A95AE1" w:rsidRDefault="007E4C65" w:rsidP="007E4C65">
      <w:pPr>
        <w:rPr>
          <w:del w:id="50" w:author="Gerard Blanco Bernal (Student)" w:date="2022-04-14T20:59:00Z"/>
          <w:b/>
          <w:bCs/>
        </w:rPr>
      </w:pPr>
      <w:del w:id="51" w:author="Gerard Blanco Bernal (Student)" w:date="2022-04-14T20:59:00Z">
        <w:r w:rsidRPr="007E4C65" w:rsidDel="00A95AE1">
          <w:rPr>
            <w:b/>
            <w:bCs/>
          </w:rPr>
          <w:delText>What is the resultant aims and objectives of the project? How do you propose to address these aims and objectives throughout the remainder of your report?</w:delText>
        </w:r>
      </w:del>
    </w:p>
    <w:p w14:paraId="04142D2A" w14:textId="151552F1" w:rsidR="00E2242A" w:rsidRDefault="00E2242A" w:rsidP="008818AF">
      <w:pPr>
        <w:rPr>
          <w:color w:val="000000"/>
          <w:szCs w:val="19"/>
        </w:rPr>
      </w:pPr>
    </w:p>
    <w:p w14:paraId="3B682974" w14:textId="1E8D2EEF" w:rsidR="00E2242A" w:rsidRPr="00E2242A" w:rsidRDefault="00E2242A" w:rsidP="00E2242A">
      <w:pPr>
        <w:rPr>
          <w:color w:val="000000"/>
          <w:szCs w:val="19"/>
        </w:rPr>
      </w:pPr>
      <w:r w:rsidRPr="00E2242A">
        <w:rPr>
          <w:color w:val="000000"/>
          <w:szCs w:val="19"/>
        </w:rPr>
        <w:t>Greenhouses are structures built to protect plants from harsh climates, provide warmth throughout the year and to get a jump start on the growing season by planting early and later moving the plants out to the garden. Additionally, they help to save water in water scarce regions; the protective covering on a greenhouse entraps moisture, reducing evapotranspiration rates [</w:t>
      </w:r>
      <w:ins w:id="52" w:author="Gerard Blanco Bernal (Student)" w:date="2022-04-14T20:23:00Z">
        <w:r w:rsidR="00F50C2B">
          <w:rPr>
            <w:color w:val="000000"/>
            <w:szCs w:val="19"/>
          </w:rPr>
          <w:fldChar w:fldCharType="begin"/>
        </w:r>
      </w:ins>
      <w:ins w:id="53" w:author="Gerard Blanco Bernal (Student)" w:date="2022-04-14T21:15:00Z">
        <w:r w:rsidR="00846813">
          <w:rPr>
            <w:color w:val="000000"/>
            <w:szCs w:val="19"/>
          </w:rPr>
          <w:instrText>HYPERLINK  \l "_References"</w:instrText>
        </w:r>
      </w:ins>
      <w:ins w:id="54" w:author="Gerard Blanco Bernal (Student)" w:date="2022-04-14T20:23:00Z">
        <w:r w:rsidR="00F50C2B">
          <w:rPr>
            <w:color w:val="000000"/>
            <w:szCs w:val="19"/>
          </w:rPr>
          <w:fldChar w:fldCharType="separate"/>
        </w:r>
        <w:r w:rsidRPr="00F50C2B">
          <w:rPr>
            <w:rStyle w:val="Hyperlink"/>
            <w:szCs w:val="19"/>
          </w:rPr>
          <w:t>1</w:t>
        </w:r>
        <w:r w:rsidR="00F50C2B">
          <w:rPr>
            <w:color w:val="000000"/>
            <w:szCs w:val="19"/>
          </w:rPr>
          <w:fldChar w:fldCharType="end"/>
        </w:r>
      </w:ins>
      <w:r w:rsidRPr="00E2242A">
        <w:rPr>
          <w:color w:val="000000"/>
          <w:szCs w:val="19"/>
        </w:rPr>
        <w:t>], and provides the opportunity for drip irrigation, closer crop spacing, and abbreviated crop cycles.</w:t>
      </w:r>
    </w:p>
    <w:p w14:paraId="260B2328" w14:textId="77777777" w:rsidR="00E2242A" w:rsidRPr="00E2242A" w:rsidRDefault="00E2242A" w:rsidP="00E2242A">
      <w:pPr>
        <w:rPr>
          <w:color w:val="000000"/>
          <w:szCs w:val="19"/>
        </w:rPr>
      </w:pPr>
    </w:p>
    <w:p w14:paraId="14506B1C" w14:textId="77777777" w:rsidR="00E2242A" w:rsidRPr="00E2242A" w:rsidRDefault="00E2242A" w:rsidP="00E2242A">
      <w:pPr>
        <w:rPr>
          <w:color w:val="000000"/>
          <w:szCs w:val="19"/>
        </w:rPr>
      </w:pPr>
      <w:r w:rsidRPr="00E2242A">
        <w:rPr>
          <w:color w:val="000000"/>
          <w:szCs w:val="19"/>
        </w:rPr>
        <w:t xml:space="preserve">To maximize the obtained yield of crops, the greenhouse must maintain a controlled microclimate that protects plants from the variability of open-air conditions. Only then will greenhouse crops be produced more predictably, in greater </w:t>
      </w:r>
      <w:r w:rsidRPr="00E2242A">
        <w:rPr>
          <w:color w:val="000000"/>
          <w:szCs w:val="19"/>
        </w:rPr>
        <w:t>quantity, and with less water than crops grown in the open air. So, while there is a consensus that greenhouses greatly contribute towards a more optimal growing environment, these conditions are not always given, and generally, not always easily achieved.</w:t>
      </w:r>
    </w:p>
    <w:p w14:paraId="6C29BFC6" w14:textId="77777777" w:rsidR="00E2242A" w:rsidRPr="00E2242A" w:rsidRDefault="00E2242A" w:rsidP="00E2242A">
      <w:pPr>
        <w:rPr>
          <w:color w:val="000000"/>
          <w:szCs w:val="19"/>
        </w:rPr>
      </w:pPr>
    </w:p>
    <w:p w14:paraId="18AF0E63" w14:textId="09DA0324" w:rsidR="00E2242A" w:rsidRPr="00E2242A" w:rsidRDefault="00620D52" w:rsidP="00E2242A">
      <w:pPr>
        <w:rPr>
          <w:color w:val="000000"/>
          <w:szCs w:val="19"/>
        </w:rPr>
      </w:pPr>
      <w:r>
        <w:rPr>
          <w:color w:val="000000"/>
          <w:szCs w:val="19"/>
        </w:rPr>
        <w:t xml:space="preserve">For instance, the beneficial effects of incident solar radiation which passes through </w:t>
      </w:r>
      <w:r w:rsidR="00E2242A" w:rsidRPr="00E2242A">
        <w:rPr>
          <w:color w:val="000000"/>
          <w:szCs w:val="19"/>
        </w:rPr>
        <w:t>transparent roof and walls can quickly become detrimental to the health of the crops if not controlled within an adequate threshold. As the structure is not naturally open to the atmosphere, the warmed air cannot escape via convection, so the temperature inside the greenhouse rises and is then absorbed by the contents of the greenhouse. The resulting heat can quickly produce temperature extremes under which the plants will suffer severe stress. Extended exposure to high temperatures can lead to denaturation or aggregation of proteins [</w:t>
      </w:r>
      <w:ins w:id="55" w:author="Gerard Blanco Bernal (Student)" w:date="2022-04-14T21:20:00Z">
        <w:r w:rsidR="009F1CD6">
          <w:rPr>
            <w:color w:val="000000"/>
            <w:szCs w:val="19"/>
          </w:rPr>
          <w:fldChar w:fldCharType="begin"/>
        </w:r>
        <w:r w:rsidR="009F1CD6">
          <w:rPr>
            <w:color w:val="000000"/>
            <w:szCs w:val="19"/>
          </w:rPr>
          <w:instrText xml:space="preserve"> HYPERLINK  \l "_References" </w:instrText>
        </w:r>
        <w:r w:rsidR="009F1CD6">
          <w:rPr>
            <w:color w:val="000000"/>
            <w:szCs w:val="19"/>
          </w:rPr>
          <w:fldChar w:fldCharType="separate"/>
        </w:r>
        <w:r w:rsidR="00E2242A" w:rsidRPr="009F1CD6">
          <w:rPr>
            <w:rStyle w:val="Hyperlink"/>
            <w:szCs w:val="19"/>
          </w:rPr>
          <w:t>2</w:t>
        </w:r>
        <w:r w:rsidR="009F1CD6">
          <w:rPr>
            <w:color w:val="000000"/>
            <w:szCs w:val="19"/>
          </w:rPr>
          <w:fldChar w:fldCharType="end"/>
        </w:r>
      </w:ins>
      <w:r w:rsidR="00E2242A" w:rsidRPr="00E2242A">
        <w:rPr>
          <w:color w:val="000000"/>
          <w:szCs w:val="19"/>
        </w:rPr>
        <w:t>], ultimately causing a gradual death of the cells and tissues</w:t>
      </w:r>
      <w:r w:rsidR="007E446E">
        <w:rPr>
          <w:color w:val="000000"/>
          <w:szCs w:val="19"/>
        </w:rPr>
        <w:t xml:space="preserve"> of plants</w:t>
      </w:r>
      <w:r w:rsidR="00E2242A" w:rsidRPr="00E2242A">
        <w:rPr>
          <w:color w:val="000000"/>
          <w:szCs w:val="19"/>
        </w:rPr>
        <w:t xml:space="preserve">, and in some cases, death of the whole organism. </w:t>
      </w:r>
    </w:p>
    <w:p w14:paraId="0EC79E65" w14:textId="77777777" w:rsidR="00E2242A" w:rsidRPr="00E2242A" w:rsidRDefault="00E2242A" w:rsidP="00E2242A">
      <w:pPr>
        <w:rPr>
          <w:color w:val="000000"/>
          <w:szCs w:val="19"/>
        </w:rPr>
      </w:pPr>
    </w:p>
    <w:p w14:paraId="1B144589" w14:textId="77777777" w:rsidR="00E2242A" w:rsidRPr="00E2242A" w:rsidRDefault="00E2242A" w:rsidP="00E2242A">
      <w:pPr>
        <w:rPr>
          <w:color w:val="000000"/>
          <w:szCs w:val="19"/>
        </w:rPr>
      </w:pPr>
      <w:r w:rsidRPr="00E2242A">
        <w:rPr>
          <w:color w:val="000000"/>
          <w:szCs w:val="19"/>
        </w:rPr>
        <w:t>This is only one of the many factors the greenhouse gardener must learn how to control in order to ensure ideal conditions necessary for success, in many cases, for all stages of a plant’s life cycle.</w:t>
      </w:r>
    </w:p>
    <w:p w14:paraId="73BC5F20" w14:textId="77777777" w:rsidR="00E2242A" w:rsidRPr="00E2242A" w:rsidRDefault="00E2242A" w:rsidP="00E2242A">
      <w:pPr>
        <w:rPr>
          <w:color w:val="000000"/>
          <w:szCs w:val="19"/>
        </w:rPr>
      </w:pPr>
    </w:p>
    <w:p w14:paraId="5DF5CE09" w14:textId="0AA6CB12" w:rsidR="00B414C9" w:rsidRDefault="00E2242A" w:rsidP="00F55D33">
      <w:pPr>
        <w:rPr>
          <w:color w:val="000000"/>
          <w:szCs w:val="19"/>
        </w:rPr>
      </w:pPr>
      <w:r w:rsidRPr="00E2242A">
        <w:rPr>
          <w:color w:val="000000"/>
          <w:szCs w:val="19"/>
        </w:rPr>
        <w:t>It therefore comes as no surprise that gardening in a greenhouse is a considerable time investment. Yet, having a greenhouse is on the wish list of many backyard horticulturists</w:t>
      </w:r>
      <w:r w:rsidR="005B1426">
        <w:rPr>
          <w:color w:val="000000"/>
          <w:szCs w:val="19"/>
        </w:rPr>
        <w:t>,</w:t>
      </w:r>
      <w:r w:rsidR="00B16A91">
        <w:rPr>
          <w:b/>
          <w:bCs/>
          <w:color w:val="000000"/>
          <w:szCs w:val="19"/>
        </w:rPr>
        <w:t xml:space="preserve"> </w:t>
      </w:r>
      <w:r w:rsidRPr="00E2242A">
        <w:rPr>
          <w:color w:val="000000"/>
          <w:szCs w:val="19"/>
        </w:rPr>
        <w:t>and it can be incredibly rewarding once you become proficient at it</w:t>
      </w:r>
      <w:r w:rsidR="00D84747">
        <w:rPr>
          <w:color w:val="000000"/>
          <w:szCs w:val="19"/>
        </w:rPr>
        <w:t xml:space="preserve">, even being a </w:t>
      </w:r>
      <w:r w:rsidR="00D84747" w:rsidRPr="00D84747">
        <w:rPr>
          <w:color w:val="000000"/>
          <w:szCs w:val="19"/>
        </w:rPr>
        <w:t>beneficial supplementary</w:t>
      </w:r>
      <w:r w:rsidR="006053BD">
        <w:rPr>
          <w:color w:val="000000"/>
          <w:szCs w:val="19"/>
        </w:rPr>
        <w:t xml:space="preserve"> in reducing the severity of stress and depression</w:t>
      </w:r>
      <w:r w:rsidR="00D84747" w:rsidRPr="00D84747">
        <w:rPr>
          <w:color w:val="000000"/>
          <w:szCs w:val="19"/>
        </w:rPr>
        <w:t xml:space="preserve"> for veterans and students </w:t>
      </w:r>
      <w:r w:rsidR="006053BD">
        <w:rPr>
          <w:color w:val="000000"/>
          <w:szCs w:val="19"/>
        </w:rPr>
        <w:t>struggling with their mental health [</w:t>
      </w:r>
      <w:r w:rsidR="00CB45E1">
        <w:fldChar w:fldCharType="begin"/>
      </w:r>
      <w:ins w:id="56" w:author="Gerard Blanco Bernal (Student)" w:date="2022-04-14T21:22:00Z">
        <w:r w:rsidR="009F1CD6">
          <w:instrText>HYPERLINK  \l "_References"</w:instrText>
        </w:r>
      </w:ins>
      <w:del w:id="57" w:author="Gerard Blanco Bernal (Student)" w:date="2022-04-14T21:22:00Z">
        <w:r w:rsidR="00CB45E1" w:rsidDel="009F1CD6">
          <w:delInstrText xml:space="preserve"> HYPERLINK "https://journals.ashs.org/hortsci/view/journals/hortsci/52/12/article-p1834.xml" </w:delInstrText>
        </w:r>
      </w:del>
      <w:r w:rsidR="00CB45E1">
        <w:fldChar w:fldCharType="separate"/>
      </w:r>
      <w:r w:rsidR="006053BD" w:rsidRPr="00B8548F">
        <w:rPr>
          <w:rStyle w:val="Hyperlink"/>
          <w:szCs w:val="19"/>
        </w:rPr>
        <w:t>3</w:t>
      </w:r>
      <w:r w:rsidR="00CB45E1">
        <w:rPr>
          <w:rStyle w:val="Hyperlink"/>
          <w:szCs w:val="19"/>
        </w:rPr>
        <w:fldChar w:fldCharType="end"/>
      </w:r>
      <w:r w:rsidR="006053BD">
        <w:rPr>
          <w:color w:val="000000"/>
          <w:szCs w:val="19"/>
        </w:rPr>
        <w:t>].</w:t>
      </w:r>
    </w:p>
    <w:p w14:paraId="7BF467EF" w14:textId="77777777" w:rsidR="00B414C9" w:rsidRDefault="00B414C9" w:rsidP="00F55D33">
      <w:pPr>
        <w:rPr>
          <w:color w:val="000000"/>
          <w:szCs w:val="19"/>
        </w:rPr>
      </w:pPr>
    </w:p>
    <w:p w14:paraId="413477E1" w14:textId="77777777" w:rsidR="00C54493" w:rsidRDefault="006D1445" w:rsidP="00F55D33">
      <w:pPr>
        <w:rPr>
          <w:color w:val="000000"/>
          <w:szCs w:val="19"/>
        </w:rPr>
      </w:pPr>
      <w:r>
        <w:rPr>
          <w:color w:val="000000"/>
          <w:szCs w:val="19"/>
        </w:rPr>
        <w:t xml:space="preserve">In this study, the researcher aims to alleviate this </w:t>
      </w:r>
      <w:r w:rsidR="00F55D33">
        <w:rPr>
          <w:color w:val="000000"/>
          <w:szCs w:val="19"/>
        </w:rPr>
        <w:t xml:space="preserve">particular </w:t>
      </w:r>
      <w:r>
        <w:rPr>
          <w:color w:val="000000"/>
          <w:szCs w:val="19"/>
        </w:rPr>
        <w:t>problem</w:t>
      </w:r>
      <w:r w:rsidR="00B414C9">
        <w:rPr>
          <w:color w:val="000000"/>
          <w:szCs w:val="19"/>
        </w:rPr>
        <w:t>, that is</w:t>
      </w:r>
      <w:r w:rsidR="00F77F22">
        <w:rPr>
          <w:color w:val="000000"/>
          <w:szCs w:val="19"/>
        </w:rPr>
        <w:t>,</w:t>
      </w:r>
      <w:r w:rsidR="00A43D68">
        <w:rPr>
          <w:color w:val="000000"/>
          <w:szCs w:val="19"/>
        </w:rPr>
        <w:t xml:space="preserve"> </w:t>
      </w:r>
      <w:r w:rsidR="005A6786">
        <w:rPr>
          <w:color w:val="000000"/>
          <w:szCs w:val="19"/>
        </w:rPr>
        <w:t>p</w:t>
      </w:r>
      <w:r w:rsidR="00A43D68">
        <w:rPr>
          <w:color w:val="000000"/>
          <w:szCs w:val="19"/>
        </w:rPr>
        <w:t xml:space="preserve">roviding </w:t>
      </w:r>
      <w:r w:rsidR="00082E90">
        <w:rPr>
          <w:color w:val="000000"/>
          <w:szCs w:val="19"/>
        </w:rPr>
        <w:t>a</w:t>
      </w:r>
      <w:r w:rsidR="00A43D68">
        <w:rPr>
          <w:color w:val="000000"/>
          <w:szCs w:val="19"/>
        </w:rPr>
        <w:t xml:space="preserve"> means of reducing the necessary human intervention in the extensive environmental control required</w:t>
      </w:r>
      <w:r w:rsidR="005A6786">
        <w:rPr>
          <w:color w:val="000000"/>
          <w:szCs w:val="19"/>
        </w:rPr>
        <w:t xml:space="preserve"> for adequate plant growth</w:t>
      </w:r>
      <w:r w:rsidR="007E446E">
        <w:rPr>
          <w:color w:val="000000"/>
          <w:szCs w:val="19"/>
        </w:rPr>
        <w:t>, by means of</w:t>
      </w:r>
      <w:r w:rsidR="00701158">
        <w:rPr>
          <w:color w:val="000000"/>
          <w:szCs w:val="19"/>
        </w:rPr>
        <w:t xml:space="preserve"> a</w:t>
      </w:r>
      <w:r w:rsidR="00F55D33">
        <w:rPr>
          <w:color w:val="000000"/>
          <w:szCs w:val="19"/>
        </w:rPr>
        <w:t xml:space="preserve"> cost-effective solution</w:t>
      </w:r>
      <w:r w:rsidR="00701158">
        <w:rPr>
          <w:color w:val="000000"/>
          <w:szCs w:val="19"/>
        </w:rPr>
        <w:t xml:space="preserve"> to greenhouse automation</w:t>
      </w:r>
      <w:r w:rsidR="00A43D68">
        <w:rPr>
          <w:color w:val="000000"/>
          <w:szCs w:val="19"/>
        </w:rPr>
        <w:t xml:space="preserve"> without needing to resort to a fully equipped industrial scale greenhouse</w:t>
      </w:r>
      <w:r w:rsidR="00701158">
        <w:rPr>
          <w:color w:val="000000"/>
          <w:szCs w:val="19"/>
        </w:rPr>
        <w:t xml:space="preserve">. </w:t>
      </w:r>
      <w:r w:rsidR="00E46693">
        <w:rPr>
          <w:color w:val="000000"/>
          <w:szCs w:val="19"/>
        </w:rPr>
        <w:t xml:space="preserve">This solution is obviously intended to aid the stakeholders of this problem – the newly </w:t>
      </w:r>
      <w:r w:rsidR="00F22A2D">
        <w:rPr>
          <w:color w:val="000000"/>
          <w:szCs w:val="19"/>
        </w:rPr>
        <w:lastRenderedPageBreak/>
        <w:t>started gardeners who might struggle balancing their full-time day job and their gardening hobby adequately.</w:t>
      </w:r>
    </w:p>
    <w:p w14:paraId="1D214A1C" w14:textId="77777777" w:rsidR="00C54493" w:rsidRDefault="00C54493" w:rsidP="00F55D33">
      <w:pPr>
        <w:rPr>
          <w:color w:val="000000"/>
          <w:szCs w:val="19"/>
        </w:rPr>
      </w:pPr>
    </w:p>
    <w:p w14:paraId="266072E2" w14:textId="77777777" w:rsidR="00F30EFC" w:rsidRDefault="00FC6405" w:rsidP="00F55D33">
      <w:pPr>
        <w:rPr>
          <w:color w:val="000000"/>
          <w:szCs w:val="19"/>
        </w:rPr>
      </w:pPr>
      <w:r>
        <w:rPr>
          <w:color w:val="000000"/>
          <w:szCs w:val="19"/>
        </w:rPr>
        <w:t>Once</w:t>
      </w:r>
      <w:r w:rsidR="00AF66E5">
        <w:rPr>
          <w:color w:val="000000"/>
          <w:szCs w:val="19"/>
        </w:rPr>
        <w:t xml:space="preserve"> </w:t>
      </w:r>
      <w:r w:rsidR="00F30EFC">
        <w:rPr>
          <w:color w:val="000000"/>
          <w:szCs w:val="19"/>
        </w:rPr>
        <w:t xml:space="preserve">having </w:t>
      </w:r>
      <w:r w:rsidR="00AF66E5">
        <w:rPr>
          <w:color w:val="000000"/>
          <w:szCs w:val="19"/>
        </w:rPr>
        <w:t xml:space="preserve">evaluated </w:t>
      </w:r>
      <w:r w:rsidR="00C54DCA">
        <w:rPr>
          <w:color w:val="000000"/>
          <w:szCs w:val="19"/>
        </w:rPr>
        <w:t xml:space="preserve">the degree of involvement required from the end user to control </w:t>
      </w:r>
      <w:r w:rsidR="00793D2B">
        <w:rPr>
          <w:color w:val="000000"/>
          <w:szCs w:val="19"/>
        </w:rPr>
        <w:t>each</w:t>
      </w:r>
      <w:r>
        <w:rPr>
          <w:color w:val="000000"/>
          <w:szCs w:val="19"/>
        </w:rPr>
        <w:t xml:space="preserve"> </w:t>
      </w:r>
      <w:r w:rsidR="00793D2B">
        <w:rPr>
          <w:color w:val="000000"/>
          <w:szCs w:val="19"/>
        </w:rPr>
        <w:t xml:space="preserve">of the </w:t>
      </w:r>
      <w:r>
        <w:rPr>
          <w:color w:val="000000"/>
          <w:szCs w:val="19"/>
        </w:rPr>
        <w:t>necessary components for plant growth in a greenhouse</w:t>
      </w:r>
      <w:r w:rsidR="00793D2B">
        <w:rPr>
          <w:color w:val="000000"/>
          <w:szCs w:val="19"/>
        </w:rPr>
        <w:t>, the tasks which should be automated could be determined</w:t>
      </w:r>
      <w:r w:rsidR="00E20CA5">
        <w:rPr>
          <w:color w:val="000000"/>
          <w:szCs w:val="19"/>
        </w:rPr>
        <w:t xml:space="preserve">, and from </w:t>
      </w:r>
      <w:r w:rsidR="003B0D6F">
        <w:rPr>
          <w:color w:val="000000"/>
          <w:szCs w:val="19"/>
        </w:rPr>
        <w:t>these, tailor the resulting prototype design.</w:t>
      </w:r>
      <w:r w:rsidR="00C54493">
        <w:rPr>
          <w:color w:val="000000"/>
          <w:szCs w:val="19"/>
        </w:rPr>
        <w:t xml:space="preserve"> </w:t>
      </w:r>
    </w:p>
    <w:p w14:paraId="495D2417" w14:textId="77777777" w:rsidR="00F30EFC" w:rsidRDefault="00F30EFC" w:rsidP="00F55D33">
      <w:pPr>
        <w:rPr>
          <w:color w:val="000000"/>
          <w:szCs w:val="19"/>
        </w:rPr>
      </w:pPr>
    </w:p>
    <w:p w14:paraId="73E70C74" w14:textId="1FD271ED" w:rsidR="00E20CA5" w:rsidRDefault="00EC5B16" w:rsidP="00F55D33">
      <w:pPr>
        <w:rPr>
          <w:color w:val="000000"/>
          <w:szCs w:val="19"/>
        </w:rPr>
      </w:pPr>
      <w:r>
        <w:rPr>
          <w:color w:val="000000"/>
          <w:szCs w:val="19"/>
        </w:rPr>
        <w:t>Subsequently, the</w:t>
      </w:r>
      <w:r w:rsidR="00C54493">
        <w:rPr>
          <w:color w:val="000000"/>
          <w:szCs w:val="19"/>
        </w:rPr>
        <w:t xml:space="preserve"> researcher set</w:t>
      </w:r>
      <w:r>
        <w:rPr>
          <w:color w:val="000000"/>
          <w:szCs w:val="19"/>
        </w:rPr>
        <w:t xml:space="preserve"> out</w:t>
      </w:r>
      <w:r w:rsidR="00C54493">
        <w:rPr>
          <w:color w:val="000000"/>
          <w:szCs w:val="19"/>
        </w:rPr>
        <w:t xml:space="preserve"> the objective of creating a physical computing-based solution whereby </w:t>
      </w:r>
      <w:r>
        <w:rPr>
          <w:color w:val="000000"/>
          <w:szCs w:val="19"/>
        </w:rPr>
        <w:t xml:space="preserve">an intelligent system capable of perceiving and responding to its surroundings would </w:t>
      </w:r>
      <w:r w:rsidR="00F30EFC">
        <w:rPr>
          <w:color w:val="000000"/>
          <w:szCs w:val="19"/>
        </w:rPr>
        <w:t xml:space="preserve">provide a means to </w:t>
      </w:r>
      <w:r w:rsidR="001970E3">
        <w:rPr>
          <w:color w:val="000000"/>
          <w:szCs w:val="19"/>
        </w:rPr>
        <w:t>regulate</w:t>
      </w:r>
      <w:r w:rsidR="00F30EFC">
        <w:rPr>
          <w:color w:val="000000"/>
          <w:szCs w:val="19"/>
        </w:rPr>
        <w:t xml:space="preserve"> the internal conditions of the greenhouse</w:t>
      </w:r>
      <w:r w:rsidR="004374D8" w:rsidRPr="004374D8">
        <w:rPr>
          <w:color w:val="000000"/>
          <w:szCs w:val="19"/>
        </w:rPr>
        <w:t>,</w:t>
      </w:r>
      <w:r w:rsidR="00F30EFC">
        <w:rPr>
          <w:color w:val="000000"/>
          <w:szCs w:val="19"/>
        </w:rPr>
        <w:t xml:space="preserve"> perform </w:t>
      </w:r>
      <w:r w:rsidR="004374D8" w:rsidRPr="004374D8">
        <w:rPr>
          <w:color w:val="000000"/>
          <w:szCs w:val="19"/>
        </w:rPr>
        <w:t xml:space="preserve">accurate weed prevention and detection, and </w:t>
      </w:r>
      <w:r w:rsidR="00F30EFC">
        <w:rPr>
          <w:color w:val="000000"/>
          <w:szCs w:val="19"/>
        </w:rPr>
        <w:t>communicate with the end user via an</w:t>
      </w:r>
      <w:r w:rsidR="004374D8" w:rsidRPr="004374D8">
        <w:rPr>
          <w:color w:val="000000"/>
          <w:szCs w:val="19"/>
        </w:rPr>
        <w:t xml:space="preserve"> intuitive</w:t>
      </w:r>
      <w:r w:rsidR="00F30EFC">
        <w:rPr>
          <w:color w:val="000000"/>
          <w:szCs w:val="19"/>
        </w:rPr>
        <w:t xml:space="preserve"> mobile user interface</w:t>
      </w:r>
      <w:r w:rsidR="004374D8" w:rsidRPr="004374D8">
        <w:rPr>
          <w:color w:val="000000"/>
          <w:szCs w:val="19"/>
        </w:rPr>
        <w:t>.</w:t>
      </w:r>
    </w:p>
    <w:p w14:paraId="106AFB17" w14:textId="54AFDD4B" w:rsidR="00EC5B16" w:rsidRDefault="00EC5B16" w:rsidP="00F55D33">
      <w:pPr>
        <w:rPr>
          <w:color w:val="000000"/>
          <w:szCs w:val="19"/>
        </w:rPr>
      </w:pPr>
    </w:p>
    <w:p w14:paraId="79C9640E" w14:textId="210DCF08" w:rsidR="00EC5B16" w:rsidRDefault="00EC5B16" w:rsidP="00F55D33">
      <w:pPr>
        <w:rPr>
          <w:color w:val="000000"/>
          <w:szCs w:val="19"/>
        </w:rPr>
      </w:pPr>
      <w:r w:rsidRPr="00EC5B16">
        <w:rPr>
          <w:color w:val="000000"/>
          <w:szCs w:val="19"/>
        </w:rPr>
        <w:t xml:space="preserve">The self-irrigating system </w:t>
      </w:r>
      <w:r w:rsidR="004374D8">
        <w:rPr>
          <w:color w:val="000000"/>
          <w:szCs w:val="19"/>
        </w:rPr>
        <w:t>would be</w:t>
      </w:r>
      <w:r w:rsidRPr="00EC5B16">
        <w:rPr>
          <w:color w:val="000000"/>
          <w:szCs w:val="19"/>
        </w:rPr>
        <w:t xml:space="preserve"> the heart of the prototype; harnessing mains electricity and using a measure of sensors </w:t>
      </w:r>
      <w:r w:rsidR="005F6DFC">
        <w:rPr>
          <w:color w:val="000000"/>
          <w:szCs w:val="19"/>
        </w:rPr>
        <w:t>as well as</w:t>
      </w:r>
      <w:r w:rsidRPr="00EC5B16">
        <w:rPr>
          <w:color w:val="000000"/>
          <w:szCs w:val="19"/>
        </w:rPr>
        <w:t xml:space="preserve"> actuators, the degree of </w:t>
      </w:r>
      <w:r w:rsidR="00FF4893" w:rsidRPr="00FF4893">
        <w:rPr>
          <w:color w:val="000000"/>
          <w:szCs w:val="19"/>
        </w:rPr>
        <w:t>internal temperature and humidity</w:t>
      </w:r>
      <w:r w:rsidR="00FF4893">
        <w:rPr>
          <w:color w:val="000000"/>
          <w:szCs w:val="19"/>
        </w:rPr>
        <w:t xml:space="preserve">, </w:t>
      </w:r>
      <w:r w:rsidRPr="00EC5B16">
        <w:rPr>
          <w:color w:val="000000"/>
          <w:szCs w:val="19"/>
        </w:rPr>
        <w:t xml:space="preserve">ventilation, soil moisture, and irrigation tank levels </w:t>
      </w:r>
      <w:r w:rsidR="004374D8">
        <w:rPr>
          <w:color w:val="000000"/>
          <w:szCs w:val="19"/>
        </w:rPr>
        <w:t>would</w:t>
      </w:r>
      <w:r w:rsidRPr="00EC5B16">
        <w:rPr>
          <w:color w:val="000000"/>
          <w:szCs w:val="19"/>
        </w:rPr>
        <w:t xml:space="preserve"> be controlled auto</w:t>
      </w:r>
      <w:r w:rsidR="0064318E">
        <w:rPr>
          <w:color w:val="000000"/>
          <w:szCs w:val="19"/>
        </w:rPr>
        <w:t>matedl</w:t>
      </w:r>
      <w:r w:rsidRPr="00EC5B16">
        <w:rPr>
          <w:color w:val="000000"/>
          <w:szCs w:val="19"/>
        </w:rPr>
        <w:t>y while abstracting the user from the process.</w:t>
      </w:r>
    </w:p>
    <w:p w14:paraId="181E42F5" w14:textId="77777777" w:rsidR="00EC5B16" w:rsidRDefault="00EC5B16" w:rsidP="00F55D33">
      <w:pPr>
        <w:rPr>
          <w:color w:val="000000"/>
          <w:szCs w:val="19"/>
        </w:rPr>
      </w:pPr>
    </w:p>
    <w:p w14:paraId="173C4C87" w14:textId="0A409C93" w:rsidR="00E505BA" w:rsidRDefault="00EC5B16" w:rsidP="00F55D33">
      <w:pPr>
        <w:rPr>
          <w:color w:val="000000"/>
          <w:szCs w:val="19"/>
        </w:rPr>
      </w:pPr>
      <w:r w:rsidRPr="00EC5B16">
        <w:rPr>
          <w:color w:val="000000"/>
          <w:szCs w:val="19"/>
        </w:rPr>
        <w:t>With help of an external camera module</w:t>
      </w:r>
      <w:r w:rsidR="004374D8">
        <w:rPr>
          <w:color w:val="000000"/>
          <w:szCs w:val="19"/>
        </w:rPr>
        <w:t xml:space="preserve">, an object detection </w:t>
      </w:r>
      <w:r w:rsidRPr="00EC5B16">
        <w:rPr>
          <w:color w:val="000000"/>
          <w:szCs w:val="19"/>
        </w:rPr>
        <w:t xml:space="preserve">model </w:t>
      </w:r>
      <w:r w:rsidR="004374D8">
        <w:rPr>
          <w:color w:val="000000"/>
          <w:szCs w:val="19"/>
        </w:rPr>
        <w:t xml:space="preserve">would be </w:t>
      </w:r>
      <w:r w:rsidRPr="00EC5B16">
        <w:rPr>
          <w:color w:val="000000"/>
          <w:szCs w:val="19"/>
        </w:rPr>
        <w:t>trained, evaluated, and deployed</w:t>
      </w:r>
      <w:r w:rsidR="001970E3">
        <w:rPr>
          <w:color w:val="000000"/>
          <w:szCs w:val="19"/>
        </w:rPr>
        <w:t xml:space="preserve"> on</w:t>
      </w:r>
      <w:r w:rsidR="004374D8">
        <w:rPr>
          <w:color w:val="000000"/>
          <w:szCs w:val="19"/>
        </w:rPr>
        <w:t xml:space="preserve"> the system to </w:t>
      </w:r>
      <w:r w:rsidRPr="00EC5B16">
        <w:rPr>
          <w:color w:val="000000"/>
          <w:szCs w:val="19"/>
        </w:rPr>
        <w:t xml:space="preserve">serve as the main pre-emptive measure towards weed detection. </w:t>
      </w:r>
    </w:p>
    <w:p w14:paraId="751A67E1" w14:textId="111011DC" w:rsidR="00E505BA" w:rsidRDefault="00E505BA" w:rsidP="00F55D33">
      <w:pPr>
        <w:rPr>
          <w:color w:val="000000"/>
          <w:szCs w:val="19"/>
        </w:rPr>
      </w:pPr>
    </w:p>
    <w:p w14:paraId="3089E6C9" w14:textId="1D95650E" w:rsidR="00E505BA" w:rsidRDefault="00E505BA" w:rsidP="00F55D33">
      <w:pPr>
        <w:rPr>
          <w:color w:val="000000"/>
          <w:szCs w:val="19"/>
        </w:rPr>
      </w:pPr>
      <w:r>
        <w:rPr>
          <w:color w:val="000000"/>
          <w:szCs w:val="19"/>
        </w:rPr>
        <w:t xml:space="preserve">The end user, </w:t>
      </w:r>
      <w:r w:rsidR="001970E3">
        <w:rPr>
          <w:color w:val="000000"/>
          <w:szCs w:val="19"/>
        </w:rPr>
        <w:t>by-way-of</w:t>
      </w:r>
      <w:r>
        <w:rPr>
          <w:color w:val="000000"/>
          <w:szCs w:val="19"/>
        </w:rPr>
        <w:t xml:space="preserve"> their mobile phone, would </w:t>
      </w:r>
      <w:r w:rsidR="004374D8">
        <w:rPr>
          <w:color w:val="000000"/>
          <w:szCs w:val="19"/>
        </w:rPr>
        <w:t xml:space="preserve">use a </w:t>
      </w:r>
      <w:r w:rsidR="004374D8" w:rsidRPr="004374D8">
        <w:rPr>
          <w:color w:val="000000"/>
          <w:szCs w:val="19"/>
        </w:rPr>
        <w:t xml:space="preserve">text-based assistant </w:t>
      </w:r>
      <w:r w:rsidR="001970E3" w:rsidRPr="004374D8">
        <w:rPr>
          <w:color w:val="000000"/>
          <w:szCs w:val="19"/>
        </w:rPr>
        <w:t>who</w:t>
      </w:r>
      <w:r w:rsidR="004374D8" w:rsidRPr="004374D8">
        <w:rPr>
          <w:color w:val="000000"/>
          <w:szCs w:val="19"/>
        </w:rPr>
        <w:t xml:space="preserve"> not only would notify the user in case of possible weeds within the crops, but also would allow for a mixture of natural language and hard-coded commands</w:t>
      </w:r>
      <w:r w:rsidR="0064318E">
        <w:rPr>
          <w:color w:val="000000"/>
          <w:szCs w:val="19"/>
        </w:rPr>
        <w:t xml:space="preserve"> as input</w:t>
      </w:r>
      <w:r w:rsidR="004374D8" w:rsidRPr="004374D8">
        <w:rPr>
          <w:color w:val="000000"/>
          <w:szCs w:val="19"/>
        </w:rPr>
        <w:t>.</w:t>
      </w:r>
    </w:p>
    <w:p w14:paraId="52F4731E" w14:textId="6D7CB17E" w:rsidR="00A04736" w:rsidRDefault="00A04736" w:rsidP="00545594">
      <w:pPr>
        <w:rPr>
          <w:ins w:id="58" w:author="Gerard Blanco Bernal (Student)" w:date="2022-04-14T20:59:00Z"/>
          <w:szCs w:val="19"/>
        </w:rPr>
      </w:pPr>
    </w:p>
    <w:p w14:paraId="63B2181F" w14:textId="77777777" w:rsidR="00A95AE1" w:rsidRPr="000A42F8" w:rsidRDefault="00A95AE1" w:rsidP="00545594">
      <w:pPr>
        <w:rPr>
          <w:szCs w:val="19"/>
        </w:rPr>
      </w:pPr>
    </w:p>
    <w:p w14:paraId="06F1164D" w14:textId="77777777" w:rsidR="008345B9" w:rsidRPr="000A42F8" w:rsidRDefault="008345B9" w:rsidP="008858E8">
      <w:pPr>
        <w:pStyle w:val="Heading1"/>
        <w:numPr>
          <w:ilvl w:val="0"/>
          <w:numId w:val="17"/>
        </w:numPr>
        <w:ind w:left="431" w:hanging="431"/>
      </w:pPr>
      <w:r w:rsidRPr="000A42F8">
        <w:t>Background</w:t>
      </w:r>
    </w:p>
    <w:p w14:paraId="45DC4014" w14:textId="3C139833" w:rsidR="00942AC4" w:rsidDel="00A95AE1" w:rsidRDefault="008966C8" w:rsidP="00942AC4">
      <w:pPr>
        <w:rPr>
          <w:del w:id="59" w:author="Gerard Blanco Bernal (Student)" w:date="2022-04-14T20:59:00Z"/>
          <w:b/>
          <w:bCs/>
          <w:color w:val="000000"/>
          <w:szCs w:val="19"/>
        </w:rPr>
      </w:pPr>
      <w:del w:id="60" w:author="Gerard Blanco Bernal (Student)" w:date="2022-04-14T20:59:00Z">
        <w:r w:rsidRPr="00942AC4" w:rsidDel="00A95AE1">
          <w:rPr>
            <w:b/>
            <w:bCs/>
            <w:color w:val="000000"/>
            <w:szCs w:val="19"/>
          </w:rPr>
          <w:delText>In t</w:delText>
        </w:r>
        <w:r w:rsidR="008858E8" w:rsidRPr="00942AC4" w:rsidDel="00A95AE1">
          <w:rPr>
            <w:b/>
            <w:bCs/>
            <w:color w:val="000000"/>
            <w:szCs w:val="19"/>
          </w:rPr>
          <w:delText>his</w:delText>
        </w:r>
        <w:r w:rsidR="0052361B" w:rsidRPr="00942AC4" w:rsidDel="00A95AE1">
          <w:rPr>
            <w:b/>
            <w:bCs/>
            <w:color w:val="000000"/>
            <w:szCs w:val="19"/>
          </w:rPr>
          <w:delText xml:space="preserve"> section</w:delText>
        </w:r>
        <w:r w:rsidRPr="00942AC4" w:rsidDel="00A95AE1">
          <w:rPr>
            <w:b/>
            <w:bCs/>
            <w:color w:val="000000"/>
            <w:szCs w:val="19"/>
          </w:rPr>
          <w:delText xml:space="preserve">, you should explore and expand the background to the problem. </w:delText>
        </w:r>
      </w:del>
    </w:p>
    <w:p w14:paraId="00A9C1CD" w14:textId="56C2B910" w:rsidR="00942AC4" w:rsidDel="00A95AE1" w:rsidRDefault="00942AC4" w:rsidP="00942AC4">
      <w:pPr>
        <w:rPr>
          <w:del w:id="61" w:author="Gerard Blanco Bernal (Student)" w:date="2022-04-14T20:59:00Z"/>
          <w:b/>
          <w:bCs/>
          <w:color w:val="000000"/>
          <w:szCs w:val="19"/>
        </w:rPr>
      </w:pPr>
    </w:p>
    <w:p w14:paraId="445F3B49" w14:textId="1D6206BF" w:rsidR="00942AC4" w:rsidDel="00A95AE1" w:rsidRDefault="008966C8" w:rsidP="00942AC4">
      <w:pPr>
        <w:rPr>
          <w:del w:id="62" w:author="Gerard Blanco Bernal (Student)" w:date="2022-04-14T20:59:00Z"/>
          <w:b/>
          <w:bCs/>
          <w:color w:val="000000"/>
          <w:szCs w:val="19"/>
        </w:rPr>
      </w:pPr>
      <w:del w:id="63" w:author="Gerard Blanco Bernal (Student)" w:date="2022-04-14T20:59:00Z">
        <w:r w:rsidRPr="00942AC4" w:rsidDel="00A95AE1">
          <w:rPr>
            <w:b/>
            <w:bCs/>
            <w:color w:val="000000"/>
            <w:szCs w:val="19"/>
          </w:rPr>
          <w:delText xml:space="preserve">For example, have others already done work in this area? What did they find? How could that help you in your project, or not? </w:delText>
        </w:r>
      </w:del>
    </w:p>
    <w:p w14:paraId="7D94FA0A" w14:textId="54A982BC" w:rsidR="00942AC4" w:rsidDel="00A95AE1" w:rsidRDefault="00942AC4" w:rsidP="00942AC4">
      <w:pPr>
        <w:rPr>
          <w:del w:id="64" w:author="Gerard Blanco Bernal (Student)" w:date="2022-04-14T20:59:00Z"/>
          <w:b/>
          <w:bCs/>
          <w:color w:val="000000"/>
          <w:szCs w:val="19"/>
        </w:rPr>
      </w:pPr>
    </w:p>
    <w:p w14:paraId="324596F5" w14:textId="2F795373" w:rsidR="00942AC4" w:rsidDel="00A95AE1" w:rsidRDefault="008966C8" w:rsidP="00942AC4">
      <w:pPr>
        <w:rPr>
          <w:del w:id="65" w:author="Gerard Blanco Bernal (Student)" w:date="2022-04-14T20:59:00Z"/>
          <w:b/>
          <w:bCs/>
        </w:rPr>
      </w:pPr>
      <w:del w:id="66" w:author="Gerard Blanco Bernal (Student)" w:date="2022-04-14T20:59:00Z">
        <w:r w:rsidRPr="00942AC4" w:rsidDel="00A95AE1">
          <w:rPr>
            <w:b/>
            <w:bCs/>
            <w:color w:val="000000"/>
            <w:szCs w:val="19"/>
          </w:rPr>
          <w:delText>This section would usually</w:delText>
        </w:r>
        <w:r w:rsidR="0065397E" w:rsidRPr="00942AC4" w:rsidDel="00A95AE1">
          <w:rPr>
            <w:b/>
            <w:bCs/>
            <w:color w:val="000000"/>
            <w:szCs w:val="19"/>
          </w:rPr>
          <w:delText xml:space="preserve"> </w:delText>
        </w:r>
        <w:r w:rsidR="0052361B" w:rsidRPr="00942AC4" w:rsidDel="00A95AE1">
          <w:rPr>
            <w:b/>
            <w:bCs/>
            <w:color w:val="000000"/>
            <w:szCs w:val="19"/>
          </w:rPr>
          <w:delText>include a</w:delText>
        </w:r>
        <w:r w:rsidR="008345B9" w:rsidRPr="00942AC4" w:rsidDel="00A95AE1">
          <w:rPr>
            <w:b/>
            <w:bCs/>
            <w:color w:val="000000"/>
            <w:szCs w:val="19"/>
          </w:rPr>
          <w:delText xml:space="preserve"> review of relevant literature and any similar products</w:delText>
        </w:r>
        <w:r w:rsidRPr="00942AC4" w:rsidDel="00A95AE1">
          <w:rPr>
            <w:b/>
            <w:bCs/>
            <w:color w:val="000000"/>
            <w:szCs w:val="19"/>
          </w:rPr>
          <w:delText>, and to allow the</w:delText>
        </w:r>
        <w:r w:rsidR="008345B9" w:rsidRPr="00942AC4" w:rsidDel="00A95AE1">
          <w:rPr>
            <w:b/>
            <w:bCs/>
            <w:color w:val="000000"/>
            <w:szCs w:val="19"/>
          </w:rPr>
          <w:delText xml:space="preserve"> project </w:delText>
        </w:r>
        <w:r w:rsidRPr="00942AC4" w:rsidDel="00A95AE1">
          <w:rPr>
            <w:b/>
            <w:bCs/>
            <w:color w:val="000000"/>
            <w:szCs w:val="19"/>
          </w:rPr>
          <w:delText xml:space="preserve">to </w:delText>
        </w:r>
        <w:r w:rsidR="008345B9" w:rsidRPr="00942AC4" w:rsidDel="00A95AE1">
          <w:rPr>
            <w:b/>
            <w:bCs/>
            <w:color w:val="000000"/>
            <w:szCs w:val="19"/>
          </w:rPr>
          <w:delText xml:space="preserve">be placed </w:delText>
        </w:r>
        <w:r w:rsidRPr="00942AC4" w:rsidDel="00A95AE1">
          <w:rPr>
            <w:b/>
            <w:bCs/>
            <w:color w:val="000000"/>
            <w:szCs w:val="19"/>
          </w:rPr>
          <w:delText>with</w:delText>
        </w:r>
        <w:r w:rsidR="008345B9" w:rsidRPr="00942AC4" w:rsidDel="00A95AE1">
          <w:rPr>
            <w:b/>
            <w:bCs/>
            <w:color w:val="000000"/>
            <w:szCs w:val="19"/>
          </w:rPr>
          <w:delText xml:space="preserve">in </w:delText>
        </w:r>
        <w:r w:rsidR="0065397E" w:rsidRPr="00942AC4" w:rsidDel="00A95AE1">
          <w:rPr>
            <w:b/>
            <w:bCs/>
            <w:color w:val="000000"/>
            <w:szCs w:val="19"/>
          </w:rPr>
          <w:delText>its</w:delText>
        </w:r>
        <w:r w:rsidR="008345B9" w:rsidRPr="00942AC4" w:rsidDel="00A95AE1">
          <w:rPr>
            <w:b/>
            <w:bCs/>
            <w:color w:val="000000"/>
            <w:szCs w:val="19"/>
          </w:rPr>
          <w:delText xml:space="preserve"> wider context</w:delText>
        </w:r>
        <w:r w:rsidR="0065397E" w:rsidRPr="00942AC4" w:rsidDel="00A95AE1">
          <w:rPr>
            <w:b/>
            <w:bCs/>
            <w:color w:val="000000"/>
            <w:szCs w:val="19"/>
          </w:rPr>
          <w:delText>,</w:delText>
        </w:r>
        <w:r w:rsidR="008345B9" w:rsidRPr="00942AC4" w:rsidDel="00A95AE1">
          <w:rPr>
            <w:b/>
            <w:bCs/>
            <w:color w:val="000000"/>
            <w:szCs w:val="19"/>
          </w:rPr>
          <w:delText xml:space="preserve"> </w:delText>
        </w:r>
        <w:r w:rsidRPr="00942AC4" w:rsidDel="00A95AE1">
          <w:rPr>
            <w:b/>
            <w:bCs/>
            <w:color w:val="000000"/>
            <w:szCs w:val="19"/>
          </w:rPr>
          <w:delText xml:space="preserve">whether that be the </w:delText>
        </w:r>
        <w:r w:rsidR="008345B9" w:rsidRPr="00942AC4" w:rsidDel="00A95AE1">
          <w:rPr>
            <w:b/>
            <w:bCs/>
            <w:color w:val="000000"/>
            <w:szCs w:val="19"/>
          </w:rPr>
          <w:delText>scientific, technical, commercial, social</w:delText>
        </w:r>
        <w:r w:rsidRPr="00942AC4" w:rsidDel="00A95AE1">
          <w:rPr>
            <w:b/>
            <w:bCs/>
            <w:color w:val="000000"/>
            <w:szCs w:val="19"/>
          </w:rPr>
          <w:delText>,</w:delText>
        </w:r>
        <w:r w:rsidR="008345B9" w:rsidRPr="00942AC4" w:rsidDel="00A95AE1">
          <w:rPr>
            <w:b/>
            <w:bCs/>
            <w:color w:val="000000"/>
            <w:szCs w:val="19"/>
          </w:rPr>
          <w:delText xml:space="preserve"> </w:delText>
        </w:r>
        <w:r w:rsidRPr="00942AC4" w:rsidDel="00A95AE1">
          <w:rPr>
            <w:b/>
            <w:bCs/>
            <w:color w:val="000000"/>
            <w:szCs w:val="19"/>
          </w:rPr>
          <w:delText>or</w:delText>
        </w:r>
        <w:r w:rsidR="008345B9" w:rsidRPr="00942AC4" w:rsidDel="00A95AE1">
          <w:rPr>
            <w:b/>
            <w:bCs/>
            <w:color w:val="000000"/>
            <w:szCs w:val="19"/>
          </w:rPr>
          <w:delText xml:space="preserve"> ethical context</w:delText>
        </w:r>
        <w:r w:rsidR="0065397E" w:rsidRPr="00942AC4" w:rsidDel="00A95AE1">
          <w:rPr>
            <w:b/>
            <w:bCs/>
          </w:rPr>
          <w:delText xml:space="preserve">. </w:delText>
        </w:r>
      </w:del>
    </w:p>
    <w:p w14:paraId="174BC489" w14:textId="5C832709" w:rsidR="00942AC4" w:rsidDel="00A95AE1" w:rsidRDefault="00942AC4" w:rsidP="00942AC4">
      <w:pPr>
        <w:rPr>
          <w:del w:id="67" w:author="Gerard Blanco Bernal (Student)" w:date="2022-04-14T20:59:00Z"/>
          <w:b/>
          <w:bCs/>
        </w:rPr>
      </w:pPr>
    </w:p>
    <w:p w14:paraId="5C71A62B" w14:textId="5478A04A" w:rsidR="00942AC4" w:rsidDel="00A95AE1" w:rsidRDefault="00F83E62" w:rsidP="00942AC4">
      <w:pPr>
        <w:rPr>
          <w:del w:id="68" w:author="Gerard Blanco Bernal (Student)" w:date="2022-04-14T20:59:00Z"/>
          <w:b/>
          <w:bCs/>
        </w:rPr>
      </w:pPr>
      <w:del w:id="69" w:author="Gerard Blanco Bernal (Student)" w:date="2022-04-14T20:59:00Z">
        <w:r w:rsidRPr="00942AC4" w:rsidDel="00A95AE1">
          <w:rPr>
            <w:b/>
            <w:bCs/>
          </w:rPr>
          <w:delText xml:space="preserve">You can also consider whether you need to / want to engage with end users, to understand more about the / their problem too. </w:delText>
        </w:r>
      </w:del>
    </w:p>
    <w:p w14:paraId="677985B3" w14:textId="2E34B4E8" w:rsidR="002F6C84" w:rsidDel="00A95AE1" w:rsidRDefault="0065397E" w:rsidP="00942AC4">
      <w:pPr>
        <w:rPr>
          <w:del w:id="70" w:author="Gerard Blanco Bernal (Student)" w:date="2022-04-14T20:59:00Z"/>
          <w:b/>
          <w:bCs/>
        </w:rPr>
      </w:pPr>
      <w:del w:id="71" w:author="Gerard Blanco Bernal (Student)" w:date="2022-04-14T20:59:00Z">
        <w:r w:rsidRPr="00942AC4" w:rsidDel="00A95AE1">
          <w:rPr>
            <w:b/>
            <w:bCs/>
          </w:rPr>
          <w:delText xml:space="preserve">Ultimately, you should be </w:delText>
        </w:r>
        <w:r w:rsidR="008966C8" w:rsidRPr="00942AC4" w:rsidDel="00A95AE1">
          <w:rPr>
            <w:b/>
            <w:bCs/>
          </w:rPr>
          <w:delText>seeking to demonstrate</w:delText>
        </w:r>
        <w:r w:rsidRPr="00942AC4" w:rsidDel="00A95AE1">
          <w:rPr>
            <w:b/>
            <w:bCs/>
          </w:rPr>
          <w:delText xml:space="preserve"> an excellent working knowledge of the problem domain and to synthesize the outcomes of what you have found so that you can align th</w:delText>
        </w:r>
        <w:r w:rsidR="008966C8" w:rsidRPr="00942AC4" w:rsidDel="00A95AE1">
          <w:rPr>
            <w:b/>
            <w:bCs/>
          </w:rPr>
          <w:delText>ose</w:delText>
        </w:r>
        <w:r w:rsidRPr="00942AC4" w:rsidDel="00A95AE1">
          <w:rPr>
            <w:b/>
            <w:bCs/>
          </w:rPr>
          <w:delText xml:space="preserve"> with aims, objectives, and/or requirements of your project.</w:delText>
        </w:r>
      </w:del>
    </w:p>
    <w:p w14:paraId="08C0F4D1" w14:textId="77777777" w:rsidR="00A95AE1" w:rsidRDefault="00A95AE1" w:rsidP="00942AC4">
      <w:pPr>
        <w:rPr>
          <w:ins w:id="72" w:author="Gerard Blanco Bernal (Student)" w:date="2022-04-14T20:59:00Z"/>
        </w:rPr>
      </w:pPr>
    </w:p>
    <w:p w14:paraId="028B7222" w14:textId="1046325A" w:rsidR="003234A5" w:rsidRPr="00667BE8" w:rsidRDefault="003408B9" w:rsidP="00942AC4">
      <w:r w:rsidRPr="00667BE8">
        <w:t>As many as 55% of all adult citizens of the U.S.A spent time outdoors gardening</w:t>
      </w:r>
      <w:r w:rsidR="006923F7" w:rsidRPr="00667BE8">
        <w:t xml:space="preserve">, </w:t>
      </w:r>
      <w:r w:rsidRPr="00667BE8">
        <w:t>and another 20% were reportedly contemplating doing the same during the early months of the COVID-19 pandemic [</w:t>
      </w:r>
      <w:ins w:id="73" w:author="Gerard Blanco Bernal (Student)" w:date="2022-04-14T21:24:00Z">
        <w:r w:rsidR="009F1CD6">
          <w:fldChar w:fldCharType="begin"/>
        </w:r>
        <w:r w:rsidR="009F1CD6">
          <w:instrText xml:space="preserve"> HYPERLINK  \l "_References" </w:instrText>
        </w:r>
        <w:r w:rsidR="009F1CD6">
          <w:fldChar w:fldCharType="separate"/>
        </w:r>
        <w:r w:rsidR="009F1CD6" w:rsidRPr="009F1CD6">
          <w:rPr>
            <w:rStyle w:val="Hyperlink"/>
          </w:rPr>
          <w:t>4</w:t>
        </w:r>
        <w:r w:rsidR="009F1CD6">
          <w:fldChar w:fldCharType="end"/>
        </w:r>
      </w:ins>
      <w:r w:rsidRPr="00667BE8">
        <w:t>].</w:t>
      </w:r>
      <w:r w:rsidR="00964AD4" w:rsidRPr="00667BE8">
        <w:t xml:space="preserve"> </w:t>
      </w:r>
      <w:r w:rsidR="006923F7" w:rsidRPr="00667BE8">
        <w:t xml:space="preserve">With around 20 million first-time </w:t>
      </w:r>
      <w:r w:rsidR="00032A8C" w:rsidRPr="00667BE8">
        <w:t>adopters of the hobby</w:t>
      </w:r>
      <w:r w:rsidR="00E47B38" w:rsidRPr="00667BE8">
        <w:t xml:space="preserve"> in 2020 alone [</w:t>
      </w:r>
      <w:ins w:id="74" w:author="Gerard Blanco Bernal (Student)" w:date="2022-04-14T21:26:00Z">
        <w:r w:rsidR="00CB203F">
          <w:fldChar w:fldCharType="begin"/>
        </w:r>
        <w:r w:rsidR="00CB203F">
          <w:instrText xml:space="preserve"> HYPERLINK  \l "_References" </w:instrText>
        </w:r>
        <w:r w:rsidR="00CB203F">
          <w:fldChar w:fldCharType="separate"/>
        </w:r>
        <w:r w:rsidR="00CB203F" w:rsidRPr="00CB203F">
          <w:rPr>
            <w:rStyle w:val="Hyperlink"/>
          </w:rPr>
          <w:t>5</w:t>
        </w:r>
        <w:r w:rsidR="00CB203F">
          <w:fldChar w:fldCharType="end"/>
        </w:r>
      </w:ins>
      <w:r w:rsidR="00E47B38" w:rsidRPr="00667BE8">
        <w:t>]</w:t>
      </w:r>
      <w:r w:rsidR="00032A8C" w:rsidRPr="00667BE8">
        <w:t>, growing food</w:t>
      </w:r>
      <w:r w:rsidR="00CF21AB" w:rsidRPr="00667BE8">
        <w:t xml:space="preserve"> </w:t>
      </w:r>
      <w:r w:rsidR="00032A8C" w:rsidRPr="00667BE8">
        <w:t xml:space="preserve">and other </w:t>
      </w:r>
      <w:r w:rsidR="00826619">
        <w:t>ornamental</w:t>
      </w:r>
      <w:r w:rsidR="00032A8C" w:rsidRPr="00667BE8">
        <w:t xml:space="preserve"> plants </w:t>
      </w:r>
      <w:r w:rsidR="00085F1E" w:rsidRPr="00667BE8">
        <w:t xml:space="preserve">at home was turning into the new norm, with a variety of herbs, </w:t>
      </w:r>
      <w:r w:rsidR="00E04913" w:rsidRPr="00667BE8">
        <w:t>vegetables,</w:t>
      </w:r>
      <w:r w:rsidR="00085F1E" w:rsidRPr="00667BE8">
        <w:t xml:space="preserve"> and fruits at the top</w:t>
      </w:r>
      <w:r w:rsidR="00032A8C" w:rsidRPr="00667BE8">
        <w:t xml:space="preserve"> of many gardeners’ lists</w:t>
      </w:r>
      <w:r w:rsidR="00085F1E" w:rsidRPr="00667BE8">
        <w:t>.</w:t>
      </w:r>
      <w:r w:rsidR="00197363" w:rsidRPr="00667BE8">
        <w:t xml:space="preserve"> Miracle-Gro</w:t>
      </w:r>
      <w:del w:id="75" w:author="Gerard Blanco Bernal (Student)" w:date="2022-04-14T21:28:00Z">
        <w:r w:rsidR="00197363" w:rsidRPr="00667BE8" w:rsidDel="00CB203F">
          <w:delText xml:space="preserve"> [</w:delText>
        </w:r>
        <w:r w:rsidR="00197363" w:rsidRPr="00CB203F" w:rsidDel="00CB203F">
          <w:rPr>
            <w:rPrChange w:id="76" w:author="Gerard Blanco Bernal (Student)" w:date="2022-04-14T21:28:00Z">
              <w:rPr>
                <w:rStyle w:val="Hyperlink"/>
              </w:rPr>
            </w:rPrChange>
          </w:rPr>
          <w:delText>x</w:delText>
        </w:r>
        <w:r w:rsidR="00197363" w:rsidRPr="00667BE8" w:rsidDel="00CB203F">
          <w:delText>]</w:delText>
        </w:r>
      </w:del>
      <w:r w:rsidR="00197363" w:rsidRPr="00667BE8">
        <w:t xml:space="preserve"> determined that the main reasons the newly started greenkeepers decided to turn to this vocation was to have access to fresh food and reduce stress, with as close as 49% of the gardeners also wanting to experience a sense of accomplishment</w:t>
      </w:r>
      <w:ins w:id="77" w:author="Gerard Blanco Bernal (Student)" w:date="2022-05-01T10:36:00Z">
        <w:r w:rsidR="00C63B50">
          <w:t xml:space="preserve"> [</w:t>
        </w:r>
        <w:r w:rsidR="00C63B50">
          <w:fldChar w:fldCharType="begin"/>
        </w:r>
        <w:r w:rsidR="00C63B50">
          <w:instrText xml:space="preserve"> HYPERLINK  \l "_References" </w:instrText>
        </w:r>
        <w:r w:rsidR="00C63B50">
          <w:fldChar w:fldCharType="separate"/>
        </w:r>
        <w:r w:rsidR="00C63B50" w:rsidRPr="00C63B50">
          <w:rPr>
            <w:rStyle w:val="Hyperlink"/>
          </w:rPr>
          <w:t>4</w:t>
        </w:r>
        <w:r w:rsidR="00C63B50">
          <w:fldChar w:fldCharType="end"/>
        </w:r>
        <w:r w:rsidR="00C63B50">
          <w:t>]</w:t>
        </w:r>
      </w:ins>
      <w:r w:rsidR="00197363" w:rsidRPr="00667BE8">
        <w:t>.</w:t>
      </w:r>
      <w:r w:rsidR="003234A5" w:rsidRPr="00667BE8">
        <w:t xml:space="preserve"> </w:t>
      </w:r>
    </w:p>
    <w:p w14:paraId="3931D270" w14:textId="4762F6A4" w:rsidR="003234A5" w:rsidRDefault="003234A5" w:rsidP="00942AC4"/>
    <w:p w14:paraId="14A6F7F3" w14:textId="55F16A29" w:rsidR="00085F1E" w:rsidRDefault="003234A5" w:rsidP="00942AC4">
      <w:r>
        <w:t>Though it is often seen as a barrierless pastime</w:t>
      </w:r>
      <w:r w:rsidR="00667BE8">
        <w:t xml:space="preserve"> which anyone can take on regardless of physical limitations, access to land or previous experience, f</w:t>
      </w:r>
      <w:r>
        <w:t>orums such as Reddit, and media outlets the like of Alabama News</w:t>
      </w:r>
      <w:r w:rsidR="00F15A9A">
        <w:t>C</w:t>
      </w:r>
      <w:r>
        <w:t xml:space="preserve">entre were flooded with questions regarding everything from </w:t>
      </w:r>
      <w:r>
        <w:t>growing vegetables, to landscaping and even pest control</w:t>
      </w:r>
      <w:r w:rsidR="00667BE8">
        <w:t xml:space="preserve">. This </w:t>
      </w:r>
      <w:r>
        <w:t>reflect</w:t>
      </w:r>
      <w:r w:rsidR="00667BE8">
        <w:t>ed</w:t>
      </w:r>
      <w:r>
        <w:t xml:space="preserve"> the </w:t>
      </w:r>
      <w:r w:rsidR="0070069E">
        <w:t>existing</w:t>
      </w:r>
      <w:r>
        <w:t xml:space="preserve"> skill gap which newcomers would have to overcome</w:t>
      </w:r>
      <w:r w:rsidR="00667BE8">
        <w:t xml:space="preserve">, and had already </w:t>
      </w:r>
      <w:r w:rsidR="0070069E">
        <w:t>proven in the past to result in moderately high rates of abandonment of the hobby, mirrored by the endless posts in  gardening oriented discussion websites [</w:t>
      </w:r>
      <w:ins w:id="78" w:author="Gerard Blanco Bernal (Student)" w:date="2022-04-14T21:28:00Z">
        <w:r w:rsidR="00CB203F">
          <w:fldChar w:fldCharType="begin"/>
        </w:r>
        <w:r w:rsidR="00CB203F">
          <w:instrText xml:space="preserve"> HYPERLINK  \l "_References" </w:instrText>
        </w:r>
        <w:r w:rsidR="00CB203F">
          <w:fldChar w:fldCharType="separate"/>
        </w:r>
        <w:r w:rsidR="00CB203F" w:rsidRPr="00CB203F">
          <w:rPr>
            <w:rStyle w:val="Hyperlink"/>
          </w:rPr>
          <w:t>6</w:t>
        </w:r>
        <w:r w:rsidR="00CB203F">
          <w:fldChar w:fldCharType="end"/>
        </w:r>
      </w:ins>
      <w:del w:id="79" w:author="Gerard Blanco Bernal (Student)" w:date="2022-04-14T21:28:00Z">
        <w:r w:rsidR="00CB45E1" w:rsidDel="00CB203F">
          <w:fldChar w:fldCharType="begin"/>
        </w:r>
        <w:r w:rsidR="00CB45E1" w:rsidDel="00CB203F">
          <w:delInstrText xml:space="preserve"> HYPERLINK "https://garden.org/thread/view/48850/Giving-up/" </w:delInstrText>
        </w:r>
        <w:r w:rsidR="00CB45E1" w:rsidDel="00CB203F">
          <w:fldChar w:fldCharType="separate"/>
        </w:r>
        <w:r w:rsidR="0070069E" w:rsidRPr="0070069E" w:rsidDel="00CB203F">
          <w:rPr>
            <w:rStyle w:val="Hyperlink"/>
          </w:rPr>
          <w:delText>x</w:delText>
        </w:r>
        <w:r w:rsidR="00CB45E1" w:rsidDel="00CB203F">
          <w:rPr>
            <w:rStyle w:val="Hyperlink"/>
          </w:rPr>
          <w:fldChar w:fldCharType="end"/>
        </w:r>
      </w:del>
      <w:r w:rsidR="0070069E">
        <w:t>]</w:t>
      </w:r>
      <w:r>
        <w:t xml:space="preserve">. </w:t>
      </w:r>
    </w:p>
    <w:p w14:paraId="0BD34981" w14:textId="33CD2FF1" w:rsidR="00085F1E" w:rsidRDefault="00085F1E" w:rsidP="00942AC4"/>
    <w:p w14:paraId="0D210BB6" w14:textId="073A14D3" w:rsidR="0034187B" w:rsidRDefault="0034187B" w:rsidP="0034187B">
      <w:r>
        <w:t>Consequently, problems often arise when technicality is accepted without a full understanding, and even more so when there is a lack of knowledge of the available variety of crops that can be grown, and an ignorance towards the identification and control of weeds/pests.</w:t>
      </w:r>
    </w:p>
    <w:p w14:paraId="5A3DA2A4" w14:textId="09954C11" w:rsidR="00826619" w:rsidRDefault="00826619" w:rsidP="0034187B"/>
    <w:p w14:paraId="4EBF9274" w14:textId="29E744AA" w:rsidR="00797127" w:rsidRDefault="00826619" w:rsidP="0034187B">
      <w:r w:rsidRPr="00826619">
        <w:t xml:space="preserve">The solution the </w:t>
      </w:r>
      <w:r w:rsidR="00927BE6">
        <w:t>researcher</w:t>
      </w:r>
      <w:r w:rsidRPr="00826619">
        <w:t xml:space="preserve"> </w:t>
      </w:r>
      <w:r w:rsidR="00927BE6">
        <w:t>aimed to develop intended</w:t>
      </w:r>
      <w:r w:rsidRPr="00826619">
        <w:t xml:space="preserve"> to tackle the various problems encountered during</w:t>
      </w:r>
      <w:r w:rsidR="00927BE6">
        <w:t xml:space="preserve"> the initial stages of greenhouse gardening in addition to the year-round plant care</w:t>
      </w:r>
      <w:r w:rsidR="007B205C">
        <w:t xml:space="preserve">. </w:t>
      </w:r>
      <w:r w:rsidRPr="00826619">
        <w:t xml:space="preserve">It </w:t>
      </w:r>
      <w:r w:rsidR="00927BE6">
        <w:t>was</w:t>
      </w:r>
      <w:r w:rsidRPr="00826619">
        <w:t xml:space="preserve"> designed to lower the technical barrier between the involved parties, as </w:t>
      </w:r>
      <w:r w:rsidR="00927BE6">
        <w:t>some might not be familiar with the specific</w:t>
      </w:r>
      <w:r w:rsidR="007B205C">
        <w:t xml:space="preserve"> components necessary for the growth, health, and good condition of the plants. With this </w:t>
      </w:r>
      <w:r w:rsidR="00797127">
        <w:t>additional</w:t>
      </w:r>
      <w:r w:rsidR="007B205C">
        <w:t xml:space="preserve"> assistance, the goal of producing crops which would </w:t>
      </w:r>
      <w:r w:rsidR="00B8548F">
        <w:t xml:space="preserve">succeed in providing </w:t>
      </w:r>
      <w:r w:rsidR="00797127">
        <w:t xml:space="preserve">produce </w:t>
      </w:r>
      <w:r w:rsidR="00B8548F">
        <w:t>at the end of their season could more easily be attained.</w:t>
      </w:r>
      <w:r w:rsidR="00797127">
        <w:t xml:space="preserve"> Thus, serving as a means of auxiliary support should the crops be temporarily neglected</w:t>
      </w:r>
      <w:r w:rsidR="00C426AF">
        <w:t xml:space="preserve"> or mishandled, easing the struggle </w:t>
      </w:r>
      <w:r w:rsidR="00C6571F">
        <w:t>that comes with such</w:t>
      </w:r>
      <w:r w:rsidR="00C426AF">
        <w:t xml:space="preserve"> steep learning curve.</w:t>
      </w:r>
    </w:p>
    <w:p w14:paraId="0EA14FE6" w14:textId="3565A76E" w:rsidR="00826619" w:rsidRDefault="00826619" w:rsidP="0034187B"/>
    <w:p w14:paraId="17D4EB99" w14:textId="57DD373B" w:rsidR="00B520AD" w:rsidRDefault="00B520AD" w:rsidP="0034187B">
      <w:r>
        <w:t xml:space="preserve">In order to fully grasp the scope of the </w:t>
      </w:r>
      <w:r w:rsidR="00303E05">
        <w:t>prototype</w:t>
      </w:r>
      <w:r>
        <w:t xml:space="preserve"> that was to be produced, further research was conducted on the relevant existing literature in an effort to determine</w:t>
      </w:r>
      <w:r w:rsidR="003E3A98">
        <w:t xml:space="preserve">: </w:t>
      </w:r>
      <w:r w:rsidR="006D5760">
        <w:t xml:space="preserve">Had a </w:t>
      </w:r>
      <w:r w:rsidR="00303E05">
        <w:t>solution</w:t>
      </w:r>
      <w:r w:rsidR="006D5760">
        <w:t xml:space="preserve"> to this problem already been attempted? </w:t>
      </w:r>
      <w:r w:rsidR="003E3A98">
        <w:t>How had this same issue been approached by other scholars? W</w:t>
      </w:r>
      <w:r w:rsidR="006D5760">
        <w:t>hat were their findings? Were their discoveries applicable to this specific domain, and if so, what relevance d</w:t>
      </w:r>
      <w:r w:rsidR="00DB76F1">
        <w:t>o they bear?</w:t>
      </w:r>
    </w:p>
    <w:p w14:paraId="2DB4C820" w14:textId="5A60E6BA" w:rsidR="00696495" w:rsidRDefault="00696495" w:rsidP="0034187B"/>
    <w:p w14:paraId="74D58FC7" w14:textId="66DE0537" w:rsidR="009F55EB" w:rsidRDefault="00C5405E" w:rsidP="0034187B">
      <w:r>
        <w:t xml:space="preserve">Many similar solutions were found, but none without their respective drawbacks. Though some </w:t>
      </w:r>
      <w:r w:rsidR="007D39EB">
        <w:t xml:space="preserve">did deal with environmental control in a greenhouse, they were tailored towards other purposes, such as the long-term storage of fruit by taking the </w:t>
      </w:r>
      <w:r w:rsidR="007D39EB" w:rsidRPr="007D39EB">
        <w:t>physiological status of the fruit into consideration</w:t>
      </w:r>
      <w:r w:rsidR="007D39EB">
        <w:t xml:space="preserve"> </w:t>
      </w:r>
      <w:r w:rsidR="004B2AF4">
        <w:t xml:space="preserve">for example </w:t>
      </w:r>
      <w:r w:rsidR="007D39EB">
        <w:t>[</w:t>
      </w:r>
      <w:ins w:id="80" w:author="Gerard Blanco Bernal (Student)" w:date="2022-04-14T21:30:00Z">
        <w:r w:rsidR="00CB203F">
          <w:fldChar w:fldCharType="begin"/>
        </w:r>
        <w:r w:rsidR="00CB203F">
          <w:instrText xml:space="preserve"> HYPERLINK  \l "_References" </w:instrText>
        </w:r>
        <w:r w:rsidR="00CB203F">
          <w:fldChar w:fldCharType="separate"/>
        </w:r>
        <w:r w:rsidR="00CB203F" w:rsidRPr="00CB203F">
          <w:rPr>
            <w:rStyle w:val="Hyperlink"/>
          </w:rPr>
          <w:t>7</w:t>
        </w:r>
        <w:r w:rsidR="00CB203F">
          <w:fldChar w:fldCharType="end"/>
        </w:r>
      </w:ins>
      <w:del w:id="81" w:author="Gerard Blanco Bernal (Student)" w:date="2022-04-14T21:29:00Z">
        <w:r w:rsidR="00CB45E1" w:rsidDel="00CB203F">
          <w:fldChar w:fldCharType="begin"/>
        </w:r>
        <w:r w:rsidR="00CB45E1" w:rsidDel="00CB203F">
          <w:delInstrText xml:space="preserve"> HYPERLINK "https://www.sciencedirect.com/science/article/abs/pii/S0168169900001332" </w:delInstrText>
        </w:r>
        <w:r w:rsidR="00CB45E1" w:rsidDel="00CB203F">
          <w:fldChar w:fldCharType="separate"/>
        </w:r>
        <w:r w:rsidR="007D39EB" w:rsidRPr="007D39EB" w:rsidDel="00CB203F">
          <w:rPr>
            <w:rStyle w:val="Hyperlink"/>
          </w:rPr>
          <w:delText>x</w:delText>
        </w:r>
        <w:r w:rsidR="00CB45E1" w:rsidDel="00CB203F">
          <w:rPr>
            <w:rStyle w:val="Hyperlink"/>
          </w:rPr>
          <w:fldChar w:fldCharType="end"/>
        </w:r>
      </w:del>
      <w:r w:rsidR="007D39EB">
        <w:t>], so they were not as applicable to the</w:t>
      </w:r>
      <w:r w:rsidR="009F55EB">
        <w:t xml:space="preserve"> objective of the researcher. </w:t>
      </w:r>
    </w:p>
    <w:p w14:paraId="6906CE51" w14:textId="77777777" w:rsidR="009F55EB" w:rsidRDefault="009F55EB" w:rsidP="0034187B"/>
    <w:p w14:paraId="5280472F" w14:textId="6B1077CB" w:rsidR="00B604C1" w:rsidRDefault="009F55EB" w:rsidP="0034187B">
      <w:r>
        <w:t xml:space="preserve">The minority </w:t>
      </w:r>
      <w:r w:rsidR="00066A5D">
        <w:t>of studies</w:t>
      </w:r>
      <w:r>
        <w:t xml:space="preserve"> that did attempt to provide a solution to the issue at hand would seemingly always overlook one of the few facets a prototype for this problem should ideally have. </w:t>
      </w:r>
      <w:r w:rsidR="00066A5D">
        <w:t xml:space="preserve">The platform developed by the </w:t>
      </w:r>
      <w:r w:rsidR="00066A5D" w:rsidRPr="00066A5D">
        <w:t>Department of Agricultural Machinery Engineering</w:t>
      </w:r>
      <w:r w:rsidR="00066A5D">
        <w:t xml:space="preserve"> at the </w:t>
      </w:r>
      <w:r w:rsidR="00066A5D" w:rsidRPr="00066A5D">
        <w:t>University of Tehran</w:t>
      </w:r>
      <w:r w:rsidR="00066A5D">
        <w:t xml:space="preserve"> [</w:t>
      </w:r>
      <w:ins w:id="82" w:author="Gerard Blanco Bernal (Student)" w:date="2022-04-14T21:30:00Z">
        <w:r w:rsidR="00CB203F">
          <w:fldChar w:fldCharType="begin"/>
        </w:r>
        <w:r w:rsidR="00CB203F">
          <w:instrText xml:space="preserve"> HYPERLINK  \l "_References" </w:instrText>
        </w:r>
        <w:r w:rsidR="00CB203F">
          <w:fldChar w:fldCharType="separate"/>
        </w:r>
        <w:r w:rsidR="00CB203F" w:rsidRPr="00CB203F">
          <w:rPr>
            <w:rStyle w:val="Hyperlink"/>
          </w:rPr>
          <w:t>8</w:t>
        </w:r>
        <w:r w:rsidR="00CB203F">
          <w:fldChar w:fldCharType="end"/>
        </w:r>
      </w:ins>
      <w:del w:id="83" w:author="Gerard Blanco Bernal (Student)" w:date="2022-04-14T21:30:00Z">
        <w:r w:rsidR="00CB45E1" w:rsidDel="00CB203F">
          <w:fldChar w:fldCharType="begin"/>
        </w:r>
        <w:r w:rsidR="00CB45E1" w:rsidDel="00CB203F">
          <w:delInstrText xml:space="preserve"> HYPERLINK "https://www.researchgate.net/publication/236484174_Intelligent_control_based_fuzzy_logic_for_automation_of_greenhouse_irrigation_system_and_evaluation_in_relation_to_conventional_systems" </w:delInstrText>
        </w:r>
        <w:r w:rsidR="00CB45E1" w:rsidDel="00CB203F">
          <w:fldChar w:fldCharType="separate"/>
        </w:r>
        <w:r w:rsidR="00066A5D" w:rsidRPr="00066A5D" w:rsidDel="00CB203F">
          <w:rPr>
            <w:rStyle w:val="Hyperlink"/>
          </w:rPr>
          <w:delText>x</w:delText>
        </w:r>
        <w:r w:rsidR="00CB45E1" w:rsidDel="00CB203F">
          <w:rPr>
            <w:rStyle w:val="Hyperlink"/>
          </w:rPr>
          <w:fldChar w:fldCharType="end"/>
        </w:r>
      </w:del>
      <w:r w:rsidR="00066A5D">
        <w:t xml:space="preserve">] would </w:t>
      </w:r>
      <w:r w:rsidR="00CB32FF">
        <w:t>efficiently deal with the automation of an irrigation system by controlling the duration, frequency and quantity of water used in a session. However, research proves that there are more elements that play a critical role in a plant’s health other than just soil moisture [</w:t>
      </w:r>
      <w:ins w:id="84" w:author="Gerard Blanco Bernal (Student)" w:date="2022-04-14T21:30:00Z">
        <w:r w:rsidR="00CB203F">
          <w:fldChar w:fldCharType="begin"/>
        </w:r>
        <w:r w:rsidR="00CB203F">
          <w:instrText xml:space="preserve"> HYPERLINK  \l "_References" </w:instrText>
        </w:r>
        <w:r w:rsidR="00CB203F">
          <w:fldChar w:fldCharType="separate"/>
        </w:r>
        <w:r w:rsidR="00CB203F" w:rsidRPr="00CB203F">
          <w:rPr>
            <w:rStyle w:val="Hyperlink"/>
          </w:rPr>
          <w:t>9</w:t>
        </w:r>
        <w:r w:rsidR="00CB203F">
          <w:fldChar w:fldCharType="end"/>
        </w:r>
      </w:ins>
      <w:del w:id="85" w:author="Gerard Blanco Bernal (Student)" w:date="2022-04-14T21:30:00Z">
        <w:r w:rsidR="00CB45E1" w:rsidDel="00CB203F">
          <w:fldChar w:fldCharType="begin"/>
        </w:r>
        <w:r w:rsidR="00CB45E1" w:rsidDel="00CB203F">
          <w:delInstrText xml:space="preserve"> HYPERLINK "https://letstalkscience.ca/educational-resources/backgrounders/needs-plants" </w:delInstrText>
        </w:r>
        <w:r w:rsidR="00CB45E1" w:rsidDel="00CB203F">
          <w:fldChar w:fldCharType="separate"/>
        </w:r>
        <w:r w:rsidR="00CB32FF" w:rsidRPr="00CB32FF" w:rsidDel="00CB203F">
          <w:rPr>
            <w:rStyle w:val="Hyperlink"/>
          </w:rPr>
          <w:delText>x</w:delText>
        </w:r>
        <w:r w:rsidR="00CB45E1" w:rsidDel="00CB203F">
          <w:rPr>
            <w:rStyle w:val="Hyperlink"/>
          </w:rPr>
          <w:fldChar w:fldCharType="end"/>
        </w:r>
      </w:del>
      <w:r w:rsidR="00CB32FF">
        <w:t>]</w:t>
      </w:r>
      <w:r w:rsidR="00054647">
        <w:t>, so this solution still leaves a large room for human error and failure.</w:t>
      </w:r>
    </w:p>
    <w:p w14:paraId="5AC8E5A4" w14:textId="681EB80A" w:rsidR="00B604C1" w:rsidRDefault="00B604C1" w:rsidP="0034187B"/>
    <w:p w14:paraId="26863C7A" w14:textId="05403231" w:rsidR="004B2AF4" w:rsidRDefault="00054647" w:rsidP="0034187B">
      <w:r>
        <w:t xml:space="preserve">Nonetheless, one commercially successful solution was found that was to all intents and purposes complete. </w:t>
      </w:r>
      <w:r>
        <w:lastRenderedPageBreak/>
        <w:t>MultiGrow by AutoGrow [</w:t>
      </w:r>
      <w:ins w:id="86" w:author="Gerard Blanco Bernal (Student)" w:date="2022-04-14T21:30:00Z">
        <w:r w:rsidR="00C04942">
          <w:fldChar w:fldCharType="begin"/>
        </w:r>
        <w:r w:rsidR="00C04942">
          <w:instrText xml:space="preserve"> HYPERLINK  \l "_References" </w:instrText>
        </w:r>
        <w:r w:rsidR="00C04942">
          <w:fldChar w:fldCharType="separate"/>
        </w:r>
        <w:r w:rsidR="00C04942" w:rsidRPr="00C04942">
          <w:rPr>
            <w:rStyle w:val="Hyperlink"/>
          </w:rPr>
          <w:t>10</w:t>
        </w:r>
        <w:r w:rsidR="00C04942">
          <w:fldChar w:fldCharType="end"/>
        </w:r>
      </w:ins>
      <w:del w:id="87" w:author="Gerard Blanco Bernal (Student)" w:date="2022-04-14T21:30:00Z">
        <w:r w:rsidR="00CB45E1" w:rsidDel="00C04942">
          <w:fldChar w:fldCharType="begin"/>
        </w:r>
        <w:r w:rsidR="00CB45E1" w:rsidDel="00C04942">
          <w:delInstrText xml:space="preserve"> HYPERLINK "https://autogrow.com/products/multigrow" </w:delInstrText>
        </w:r>
        <w:r w:rsidR="00CB45E1" w:rsidDel="00C04942">
          <w:fldChar w:fldCharType="separate"/>
        </w:r>
        <w:r w:rsidRPr="00054647" w:rsidDel="00C04942">
          <w:rPr>
            <w:rStyle w:val="Hyperlink"/>
          </w:rPr>
          <w:delText>x</w:delText>
        </w:r>
        <w:r w:rsidR="00CB45E1" w:rsidDel="00C04942">
          <w:rPr>
            <w:rStyle w:val="Hyperlink"/>
          </w:rPr>
          <w:fldChar w:fldCharType="end"/>
        </w:r>
      </w:del>
      <w:r>
        <w:t>]</w:t>
      </w:r>
      <w:r w:rsidR="00C87FAD">
        <w:t xml:space="preserve"> is a multiple grow area controller fit to monitor and alter the relative humidity, soil moisture, </w:t>
      </w:r>
      <w:r w:rsidR="00367A75">
        <w:t>temperature,</w:t>
      </w:r>
      <w:r w:rsidR="00C87FAD">
        <w:t xml:space="preserve"> and </w:t>
      </w:r>
      <w:r w:rsidR="003C6F4B">
        <w:t>carbon dioxide</w:t>
      </w:r>
      <w:r w:rsidR="00C87FAD">
        <w:t xml:space="preserve"> levels amongst many other additional features</w:t>
      </w:r>
      <w:r w:rsidR="00367A75">
        <w:t xml:space="preserve"> in a greenhouse</w:t>
      </w:r>
      <w:r w:rsidR="00C87FAD">
        <w:t>.</w:t>
      </w:r>
      <w:r w:rsidR="00367A75">
        <w:t xml:space="preserve"> </w:t>
      </w:r>
      <w:r w:rsidR="001E6010">
        <w:t xml:space="preserve">MultiGrow would come equipped with remote management and access tools, </w:t>
      </w:r>
      <w:r w:rsidR="00E723ED">
        <w:t xml:space="preserve">a modular design which would encourage scalability, and a plethora of sensor controlling </w:t>
      </w:r>
      <w:r w:rsidR="004B2AF4">
        <w:t>capabilities</w:t>
      </w:r>
      <w:r w:rsidR="00E723ED">
        <w:t>.</w:t>
      </w:r>
      <w:r w:rsidR="00367A75">
        <w:t xml:space="preserve"> </w:t>
      </w:r>
      <w:r w:rsidR="00E723ED" w:rsidRPr="00E723ED">
        <w:t xml:space="preserve">By all appearances, this product already achieved what the researcher had set out to accomplish. </w:t>
      </w:r>
      <w:r w:rsidR="001E6010">
        <w:t>However,</w:t>
      </w:r>
      <w:r w:rsidR="00367A75">
        <w:t xml:space="preserve"> upon further inspection, it seemed to no longer be the case.</w:t>
      </w:r>
      <w:r w:rsidR="00E723ED">
        <w:t xml:space="preserve"> </w:t>
      </w:r>
    </w:p>
    <w:p w14:paraId="2CB02B29" w14:textId="77777777" w:rsidR="004B2AF4" w:rsidRDefault="004B2AF4" w:rsidP="0034187B"/>
    <w:p w14:paraId="345E6B19" w14:textId="1F1ADC38" w:rsidR="00FA5AD3" w:rsidRDefault="00E723ED" w:rsidP="0034187B">
      <w:r>
        <w:t xml:space="preserve">AutoGrow claims to </w:t>
      </w:r>
      <w:r w:rsidRPr="00E723ED">
        <w:t xml:space="preserve">provide systems for single compartment environments, and that </w:t>
      </w:r>
      <w:r w:rsidR="007F7F8B">
        <w:t xml:space="preserve">the </w:t>
      </w:r>
      <w:r w:rsidRPr="00E723ED">
        <w:t>“</w:t>
      </w:r>
      <w:r w:rsidR="007F7F8B">
        <w:t>b</w:t>
      </w:r>
      <w:r w:rsidRPr="00E723ED">
        <w:t>ackyard gardening enthusiast has vastly different needs to the industrial growers</w:t>
      </w:r>
      <w:r w:rsidR="007F7F8B">
        <w:t>”,</w:t>
      </w:r>
      <w:r w:rsidRPr="00E723ED">
        <w:t xml:space="preserve"> so </w:t>
      </w:r>
      <w:r w:rsidR="007F7F8B">
        <w:t>they</w:t>
      </w:r>
      <w:r w:rsidRPr="00E723ED">
        <w:t xml:space="preserve"> ensure that the products </w:t>
      </w:r>
      <w:r w:rsidR="007F7F8B">
        <w:t>they</w:t>
      </w:r>
      <w:r w:rsidRPr="00E723ED">
        <w:t xml:space="preserve"> provide </w:t>
      </w:r>
      <w:r w:rsidR="007F7F8B">
        <w:t>“</w:t>
      </w:r>
      <w:r w:rsidRPr="00E723ED">
        <w:t>match the need of the grower at all times.”</w:t>
      </w:r>
      <w:r>
        <w:t xml:space="preserve"> [</w:t>
      </w:r>
      <w:ins w:id="88" w:author="Gerard Blanco Bernal (Student)" w:date="2022-04-14T21:34:00Z">
        <w:r w:rsidR="00C04942">
          <w:fldChar w:fldCharType="begin"/>
        </w:r>
        <w:r w:rsidR="00C04942">
          <w:instrText xml:space="preserve"> HYPERLINK  \l "_References" </w:instrText>
        </w:r>
        <w:r w:rsidR="00C04942">
          <w:fldChar w:fldCharType="separate"/>
        </w:r>
        <w:r w:rsidR="00C04942" w:rsidRPr="00C04942">
          <w:rPr>
            <w:rStyle w:val="Hyperlink"/>
          </w:rPr>
          <w:t>11</w:t>
        </w:r>
        <w:r w:rsidR="00C04942">
          <w:fldChar w:fldCharType="end"/>
        </w:r>
      </w:ins>
      <w:del w:id="89" w:author="Gerard Blanco Bernal (Student)" w:date="2022-04-14T21:33:00Z">
        <w:r w:rsidR="00CB45E1" w:rsidDel="00C04942">
          <w:fldChar w:fldCharType="begin"/>
        </w:r>
        <w:r w:rsidR="00CB45E1" w:rsidDel="00C04942">
          <w:delInstrText xml:space="preserve"> HYPERLINK "https://autogrow.com/why-autogrow/why-autogrow" </w:delInstrText>
        </w:r>
        <w:r w:rsidR="00CB45E1" w:rsidDel="00C04942">
          <w:fldChar w:fldCharType="separate"/>
        </w:r>
        <w:r w:rsidRPr="00E723ED" w:rsidDel="00C04942">
          <w:rPr>
            <w:rStyle w:val="Hyperlink"/>
          </w:rPr>
          <w:delText>x</w:delText>
        </w:r>
        <w:r w:rsidR="00CB45E1" w:rsidDel="00C04942">
          <w:rPr>
            <w:rStyle w:val="Hyperlink"/>
          </w:rPr>
          <w:fldChar w:fldCharType="end"/>
        </w:r>
      </w:del>
      <w:r>
        <w:t>]</w:t>
      </w:r>
      <w:r w:rsidR="007F7F8B">
        <w:t xml:space="preserve">. With a starting price of </w:t>
      </w:r>
      <w:r w:rsidR="007F7F8B" w:rsidRPr="007F7F8B">
        <w:t>£19,999.00</w:t>
      </w:r>
      <w:r w:rsidR="007F7F8B">
        <w:t xml:space="preserve"> [</w:t>
      </w:r>
      <w:ins w:id="90" w:author="Gerard Blanco Bernal (Student)" w:date="2022-04-14T21:34:00Z">
        <w:r w:rsidR="00C04942">
          <w:fldChar w:fldCharType="begin"/>
        </w:r>
        <w:r w:rsidR="00C04942">
          <w:instrText xml:space="preserve"> HYPERLINK  \l "_References" </w:instrText>
        </w:r>
        <w:r w:rsidR="00C04942">
          <w:fldChar w:fldCharType="separate"/>
        </w:r>
        <w:r w:rsidR="00C04942" w:rsidRPr="00C04942">
          <w:rPr>
            <w:rStyle w:val="Hyperlink"/>
          </w:rPr>
          <w:t>12</w:t>
        </w:r>
        <w:r w:rsidR="00C04942">
          <w:fldChar w:fldCharType="end"/>
        </w:r>
      </w:ins>
      <w:del w:id="91" w:author="Gerard Blanco Bernal (Student)" w:date="2022-04-14T21:34:00Z">
        <w:r w:rsidR="00CB45E1" w:rsidDel="00C04942">
          <w:fldChar w:fldCharType="begin"/>
        </w:r>
        <w:r w:rsidR="00CB45E1" w:rsidDel="00C04942">
          <w:delInstrText xml:space="preserve"> HYPERLINK "https://www.hg-hydroponics.co.uk/autogrow---multigrow-multiple-room-environment-controller-13487-p.asp" </w:delInstrText>
        </w:r>
        <w:r w:rsidR="00CB45E1" w:rsidDel="00C04942">
          <w:fldChar w:fldCharType="separate"/>
        </w:r>
        <w:r w:rsidR="007F7F8B" w:rsidRPr="007F7F8B" w:rsidDel="00C04942">
          <w:rPr>
            <w:rStyle w:val="Hyperlink"/>
          </w:rPr>
          <w:delText>x</w:delText>
        </w:r>
        <w:r w:rsidR="00CB45E1" w:rsidDel="00C04942">
          <w:rPr>
            <w:rStyle w:val="Hyperlink"/>
          </w:rPr>
          <w:fldChar w:fldCharType="end"/>
        </w:r>
      </w:del>
      <w:r w:rsidR="007F7F8B">
        <w:t>], it is immediately obvious that their target customers are those who own very large greenhouses, if not industrial scale ones</w:t>
      </w:r>
      <w:r w:rsidR="00FA5AD3">
        <w:t>. T</w:t>
      </w:r>
      <w:r w:rsidR="00FA5AD3" w:rsidRPr="00FA5AD3">
        <w:t xml:space="preserve">he product </w:t>
      </w:r>
      <w:r w:rsidR="00FA5AD3">
        <w:t>will not</w:t>
      </w:r>
      <w:r w:rsidR="00FA5AD3" w:rsidRPr="00FA5AD3">
        <w:t xml:space="preserve"> appeal to a newly started gardener who is </w:t>
      </w:r>
      <w:r w:rsidR="00FA5AD3">
        <w:t>using a greenhouse as</w:t>
      </w:r>
      <w:r w:rsidR="00FA5AD3" w:rsidRPr="00FA5AD3">
        <w:t xml:space="preserve"> a hobby, not a business</w:t>
      </w:r>
      <w:r w:rsidR="00FA5AD3">
        <w:t xml:space="preserve">. </w:t>
      </w:r>
    </w:p>
    <w:p w14:paraId="0DB7B81E" w14:textId="77777777" w:rsidR="00FA5AD3" w:rsidRDefault="00FA5AD3" w:rsidP="0034187B"/>
    <w:p w14:paraId="3D8A6F43" w14:textId="186AFC4F" w:rsidR="00530C2B" w:rsidRDefault="00FA5AD3" w:rsidP="0034187B">
      <w:r>
        <w:t xml:space="preserve">After analysing their product, the researcher concluded that it is </w:t>
      </w:r>
      <w:r w:rsidRPr="00FA5AD3">
        <w:t>easy to overshoot the requirements for optimal plant growth past a degree of substantial noticeability to a point at which the differences in performance plateaus.</w:t>
      </w:r>
    </w:p>
    <w:p w14:paraId="62909B95" w14:textId="77777777" w:rsidR="00E723ED" w:rsidRDefault="00E723ED" w:rsidP="0034187B"/>
    <w:p w14:paraId="4FEEE30B" w14:textId="16333ED5" w:rsidR="003C6F4B" w:rsidRDefault="008D2F3E" w:rsidP="000E398C">
      <w:pPr>
        <w:rPr>
          <w:ins w:id="92" w:author="Gerard Blanco Bernal (Student)" w:date="2022-04-18T20:01:00Z"/>
        </w:rPr>
      </w:pPr>
      <w:r>
        <w:t>For instance, take</w:t>
      </w:r>
      <w:r w:rsidR="005F0E1A">
        <w:t xml:space="preserve"> the ability to control </w:t>
      </w:r>
      <w:r>
        <w:t>carbon dioxide</w:t>
      </w:r>
      <w:r w:rsidR="005F0E1A">
        <w:t xml:space="preserve"> concentrations</w:t>
      </w:r>
      <w:r w:rsidR="00E04913">
        <w:t xml:space="preserve"> using MultiGrow</w:t>
      </w:r>
      <w:r>
        <w:t>.</w:t>
      </w:r>
      <w:r w:rsidR="00FE6DF4">
        <w:t xml:space="preserve"> </w:t>
      </w:r>
      <w:r w:rsidR="00FE6DF4" w:rsidRPr="00FE6DF4">
        <w:t xml:space="preserve">The benefits of carbon dioxide enrichment </w:t>
      </w:r>
      <w:r>
        <w:t xml:space="preserve">in </w:t>
      </w:r>
      <w:r w:rsidR="00FE6DF4" w:rsidRPr="00FE6DF4">
        <w:t>greenhouse cultivation to enhance plant growth ha</w:t>
      </w:r>
      <w:r>
        <w:t>ve</w:t>
      </w:r>
      <w:r w:rsidR="00FE6DF4" w:rsidRPr="00FE6DF4">
        <w:t xml:space="preserve"> been</w:t>
      </w:r>
      <w:r>
        <w:t xml:space="preserve"> largely documented</w:t>
      </w:r>
      <w:r w:rsidR="00FE6DF4">
        <w:t>. However, e</w:t>
      </w:r>
      <w:r w:rsidR="00FE6DF4" w:rsidRPr="00FE6DF4">
        <w:t>nrichment only becomes effective where, by Liebig's law, carbon dioxide has become the limiting factor</w:t>
      </w:r>
      <w:r w:rsidR="00FE6DF4">
        <w:t>, as it states</w:t>
      </w:r>
      <w:r w:rsidR="00FE6DF4" w:rsidRPr="00FE6DF4">
        <w:t xml:space="preserve"> that growth is dictated not by</w:t>
      </w:r>
      <w:r w:rsidR="007028AC">
        <w:t xml:space="preserve"> the</w:t>
      </w:r>
      <w:r w:rsidR="00FE6DF4" w:rsidRPr="00FE6DF4">
        <w:t xml:space="preserve"> total resources available, but by the scarcest resource (limiting factor)</w:t>
      </w:r>
      <w:r>
        <w:t xml:space="preserve"> [</w:t>
      </w:r>
      <w:ins w:id="93" w:author="Gerard Blanco Bernal (Student)" w:date="2022-04-14T21:34:00Z">
        <w:r w:rsidR="00C04942">
          <w:fldChar w:fldCharType="begin"/>
        </w:r>
        <w:r w:rsidR="00C04942">
          <w:instrText xml:space="preserve"> HYPERLINK  \l "_References" </w:instrText>
        </w:r>
        <w:r w:rsidR="00C04942">
          <w:fldChar w:fldCharType="separate"/>
        </w:r>
        <w:r w:rsidR="00C04942" w:rsidRPr="00C04942">
          <w:rPr>
            <w:rStyle w:val="Hyperlink"/>
          </w:rPr>
          <w:t>13</w:t>
        </w:r>
        <w:r w:rsidR="00C04942">
          <w:fldChar w:fldCharType="end"/>
        </w:r>
      </w:ins>
      <w:del w:id="94" w:author="Gerard Blanco Bernal (Student)" w:date="2022-04-14T21:34:00Z">
        <w:r w:rsidR="00CB45E1" w:rsidDel="00C04942">
          <w:fldChar w:fldCharType="begin"/>
        </w:r>
        <w:r w:rsidR="00CB45E1" w:rsidDel="00C04942">
          <w:delInstrText xml:space="preserve"> HYPERLINK "https://en.wikipedia.org/wiki/Liebig%27s_law_of_the_minimum" </w:delInstrText>
        </w:r>
        <w:r w:rsidR="00CB45E1" w:rsidDel="00C04942">
          <w:fldChar w:fldCharType="separate"/>
        </w:r>
        <w:r w:rsidRPr="008D2F3E" w:rsidDel="00C04942">
          <w:rPr>
            <w:rStyle w:val="Hyperlink"/>
          </w:rPr>
          <w:delText>x</w:delText>
        </w:r>
        <w:r w:rsidR="00CB45E1" w:rsidDel="00C04942">
          <w:rPr>
            <w:rStyle w:val="Hyperlink"/>
          </w:rPr>
          <w:fldChar w:fldCharType="end"/>
        </w:r>
      </w:del>
      <w:r>
        <w:t>]</w:t>
      </w:r>
      <w:r w:rsidR="00FE6DF4">
        <w:t>.</w:t>
      </w:r>
      <w:r>
        <w:t xml:space="preserve"> </w:t>
      </w:r>
      <w:r w:rsidR="00B728FA">
        <w:t>E</w:t>
      </w:r>
      <w:r>
        <w:t>nrichment of carbon dioxide would only be necessary in sealed grow rooms with no air exchange with the outside environment</w:t>
      </w:r>
      <w:r w:rsidR="00B728FA">
        <w:t xml:space="preserve"> [</w:t>
      </w:r>
      <w:ins w:id="95" w:author="Gerard Blanco Bernal (Student)" w:date="2022-04-14T21:34:00Z">
        <w:r w:rsidR="00C04942">
          <w:fldChar w:fldCharType="begin"/>
        </w:r>
        <w:r w:rsidR="00C04942">
          <w:instrText xml:space="preserve"> HYPERLINK  \l "_References" </w:instrText>
        </w:r>
        <w:r w:rsidR="00C04942">
          <w:fldChar w:fldCharType="separate"/>
        </w:r>
        <w:r w:rsidR="00C04942" w:rsidRPr="00C04942">
          <w:rPr>
            <w:rStyle w:val="Hyperlink"/>
          </w:rPr>
          <w:t>14</w:t>
        </w:r>
        <w:r w:rsidR="00C04942">
          <w:fldChar w:fldCharType="end"/>
        </w:r>
      </w:ins>
      <w:del w:id="96" w:author="Gerard Blanco Bernal (Student)" w:date="2022-04-14T21:34:00Z">
        <w:r w:rsidR="00CB45E1" w:rsidDel="00C04942">
          <w:fldChar w:fldCharType="begin"/>
        </w:r>
        <w:r w:rsidR="00CB45E1" w:rsidDel="00C04942">
          <w:delInstrText xml:space="preserve"> HYPERLINK "https://generalhydroponics.com/what-is-co2-enrichment/" </w:delInstrText>
        </w:r>
        <w:r w:rsidR="00CB45E1" w:rsidDel="00C04942">
          <w:fldChar w:fldCharType="separate"/>
        </w:r>
        <w:r w:rsidR="00B728FA" w:rsidRPr="00B728FA" w:rsidDel="00C04942">
          <w:rPr>
            <w:rStyle w:val="Hyperlink"/>
          </w:rPr>
          <w:delText>x</w:delText>
        </w:r>
        <w:r w:rsidR="00CB45E1" w:rsidDel="00C04942">
          <w:rPr>
            <w:rStyle w:val="Hyperlink"/>
          </w:rPr>
          <w:fldChar w:fldCharType="end"/>
        </w:r>
      </w:del>
      <w:r w:rsidR="00B728FA">
        <w:t>]</w:t>
      </w:r>
      <w:r>
        <w:t xml:space="preserve">, which would not be the case for the average </w:t>
      </w:r>
      <w:r w:rsidR="00B728FA">
        <w:t>gardening enthusiast’s greenhouse</w:t>
      </w:r>
      <w:r w:rsidR="00E04913">
        <w:t xml:space="preserve"> nor for the prototype the researcher was developing as it had ventilation</w:t>
      </w:r>
      <w:del w:id="97" w:author="Gerard Blanco Bernal (Student)" w:date="2022-05-01T10:41:00Z">
        <w:r w:rsidR="00E04913" w:rsidDel="00CB7967">
          <w:delText>s</w:delText>
        </w:r>
      </w:del>
      <w:r w:rsidR="00E04913">
        <w:t xml:space="preserve"> windows</w:t>
      </w:r>
      <w:r w:rsidR="00B728FA">
        <w:t xml:space="preserve">. </w:t>
      </w:r>
    </w:p>
    <w:p w14:paraId="6D7445B3" w14:textId="77777777" w:rsidR="00424AA1" w:rsidRDefault="00424AA1" w:rsidP="000E398C"/>
    <w:p w14:paraId="11440247" w14:textId="0F763410" w:rsidR="00464F64" w:rsidRDefault="00B728FA" w:rsidP="000E398C">
      <w:r>
        <w:t>Artificial illumination</w:t>
      </w:r>
      <w:r w:rsidR="00FE6DF4">
        <w:t xml:space="preserve"> is also another unnecessary expense as only certain crops will benefit from </w:t>
      </w:r>
      <w:r>
        <w:t>a prolonged</w:t>
      </w:r>
      <w:r w:rsidR="00FE6DF4">
        <w:t xml:space="preserve"> exposure to lighting</w:t>
      </w:r>
      <w:r>
        <w:t>, or when grown out of season.</w:t>
      </w:r>
      <w:r w:rsidR="007028AC">
        <w:t xml:space="preserve"> </w:t>
      </w:r>
      <w:r w:rsidR="00FE6DF4">
        <w:t xml:space="preserve">The prototype </w:t>
      </w:r>
      <w:proofErr w:type="spellStart"/>
      <w:r w:rsidR="00FE6DF4">
        <w:t>d</w:t>
      </w:r>
      <w:ins w:id="98" w:author="Gerard Blanco Bernal (Student)" w:date="2022-05-01T10:42:00Z">
        <w:r w:rsidR="00AC3193">
          <w:t>id</w:t>
        </w:r>
      </w:ins>
      <w:del w:id="99" w:author="Gerard Blanco Bernal (Student)" w:date="2022-05-01T10:42:00Z">
        <w:r w:rsidR="00FE6DF4" w:rsidDel="00AC3193">
          <w:delText>oesn</w:delText>
        </w:r>
      </w:del>
      <w:r w:rsidR="00FE6DF4">
        <w:t>’t</w:t>
      </w:r>
      <w:proofErr w:type="spellEnd"/>
      <w:r w:rsidR="00FE6DF4">
        <w:t xml:space="preserve"> aim to stray away from the roots of </w:t>
      </w:r>
      <w:r w:rsidR="000E398C">
        <w:t>horticulture</w:t>
      </w:r>
      <w:r w:rsidR="00FE6DF4">
        <w:t xml:space="preserve">. It </w:t>
      </w:r>
      <w:r w:rsidR="000E398C">
        <w:t xml:space="preserve">is designed </w:t>
      </w:r>
      <w:r w:rsidR="00FE6DF4">
        <w:t xml:space="preserve">to </w:t>
      </w:r>
      <w:r w:rsidR="00464F64">
        <w:t>help</w:t>
      </w:r>
      <w:r w:rsidR="00FE6DF4">
        <w:t xml:space="preserve"> the end user </w:t>
      </w:r>
      <w:r w:rsidR="000E398C">
        <w:t>reap</w:t>
      </w:r>
      <w:r w:rsidR="00FE6DF4">
        <w:t xml:space="preserve"> the crops </w:t>
      </w:r>
      <w:r w:rsidR="000E398C">
        <w:t>they</w:t>
      </w:r>
      <w:r w:rsidR="00FE6DF4">
        <w:t xml:space="preserve"> </w:t>
      </w:r>
      <w:r w:rsidR="000E398C">
        <w:t>wish to sow</w:t>
      </w:r>
      <w:r w:rsidR="00464F64">
        <w:t>, but will only display the full potential of its abilities when the selected plants are within the realms of the appropriate species for the current season.</w:t>
      </w:r>
    </w:p>
    <w:p w14:paraId="4473194E" w14:textId="0E9E9D45" w:rsidR="000E398C" w:rsidRDefault="000E398C" w:rsidP="0034187B"/>
    <w:p w14:paraId="0D0FB402" w14:textId="1000FFB6" w:rsidR="004A7533" w:rsidRPr="00B230CC" w:rsidRDefault="007028AC" w:rsidP="0034187B">
      <w:r>
        <w:t xml:space="preserve">In short, despite MultiGrow seemingly being the major contender in this field, </w:t>
      </w:r>
      <w:r w:rsidR="004A7533">
        <w:t>its</w:t>
      </w:r>
      <w:r>
        <w:t xml:space="preserve"> target audience is vastly different to th</w:t>
      </w:r>
      <w:r w:rsidR="004A7533">
        <w:t>ose</w:t>
      </w:r>
      <w:r>
        <w:t xml:space="preserve"> which the researcher aims to help</w:t>
      </w:r>
      <w:r w:rsidR="004B2AF4">
        <w:t>, and s</w:t>
      </w:r>
      <w:r w:rsidR="004A7533">
        <w:t>urprisingly, even with the range of features the most equipped products on the market can provide, n</w:t>
      </w:r>
      <w:r w:rsidR="000E398C">
        <w:t>one seem to employ a means of automated weed detection</w:t>
      </w:r>
      <w:r w:rsidR="004B2AF4">
        <w:t>. This is</w:t>
      </w:r>
      <w:r w:rsidR="004A7533">
        <w:t xml:space="preserve"> ultimately the major distinguishing factor of the researcher’s prototype</w:t>
      </w:r>
      <w:r w:rsidR="004B2AF4">
        <w:t xml:space="preserve"> from the </w:t>
      </w:r>
      <w:r w:rsidR="004B2AF4">
        <w:t>existing solutions</w:t>
      </w:r>
      <w:r w:rsidR="004A7533">
        <w:t>, in conjunction with the aforementioned intended demographic.</w:t>
      </w:r>
    </w:p>
    <w:p w14:paraId="7D26ED5B" w14:textId="596CB60A" w:rsidR="00942AC4" w:rsidRDefault="00942AC4" w:rsidP="00942AC4">
      <w:pPr>
        <w:rPr>
          <w:b/>
          <w:bCs/>
        </w:rPr>
      </w:pPr>
    </w:p>
    <w:p w14:paraId="3EE608BE" w14:textId="16616D32" w:rsidR="00AB519D" w:rsidRDefault="00BB13CE" w:rsidP="009A4F91">
      <w:r>
        <w:t xml:space="preserve">Finally, considering the highly interactive nature of the solution, the researcher concluded that not only should user feedback during the development stage be a possibility, but it was a necessity. </w:t>
      </w:r>
      <w:r w:rsidR="00296E06">
        <w:t>A reluctance to consider alternatives to one’s preferred line of thought would lead to a poorly developed prototype which would likely not fulfil the true user requirement</w:t>
      </w:r>
      <w:r w:rsidR="001511C0">
        <w:t>s or needs, and ultimately fail to consider the usability in the implementation of the system</w:t>
      </w:r>
      <w:r w:rsidR="00296E06">
        <w:t xml:space="preserve">. </w:t>
      </w:r>
      <w:r w:rsidR="001511C0">
        <w:t>User testing would be carried out on-site under the supervision of the researcher.</w:t>
      </w:r>
      <w:r w:rsidR="0097412C">
        <w:t xml:space="preserve"> </w:t>
      </w:r>
      <w:r w:rsidR="0097412C" w:rsidRPr="0097412C">
        <w:t>The gathering of external recommendations and feedback would take place throughout all of the development, but primarily during the testing stage prior to the finalisation of the solution design.</w:t>
      </w:r>
    </w:p>
    <w:p w14:paraId="6F75F0DE" w14:textId="1AA667AA" w:rsidR="00744632" w:rsidRDefault="00744632" w:rsidP="009A4F91"/>
    <w:p w14:paraId="7CE3B7B3" w14:textId="77777777" w:rsidR="00744632" w:rsidRPr="000A42F8" w:rsidRDefault="00744632" w:rsidP="009A4F91"/>
    <w:p w14:paraId="19EA4282" w14:textId="77777777" w:rsidR="006D04E7" w:rsidRPr="000A42F8" w:rsidRDefault="008345B9" w:rsidP="008858E8">
      <w:pPr>
        <w:pStyle w:val="Heading1"/>
        <w:numPr>
          <w:ilvl w:val="0"/>
          <w:numId w:val="38"/>
        </w:numPr>
        <w:ind w:left="431" w:hanging="431"/>
      </w:pPr>
      <w:bookmarkStart w:id="100" w:name="_Specification"/>
      <w:bookmarkEnd w:id="100"/>
      <w:r w:rsidRPr="000A42F8">
        <w:t>Specification</w:t>
      </w:r>
    </w:p>
    <w:p w14:paraId="46C893D4" w14:textId="3C0AD012" w:rsidR="006F628D" w:rsidDel="000C500A" w:rsidRDefault="006F628D" w:rsidP="002456DD">
      <w:pPr>
        <w:pStyle w:val="NormalWeb"/>
        <w:spacing w:before="0" w:after="0"/>
        <w:jc w:val="both"/>
        <w:rPr>
          <w:del w:id="101" w:author="Gerard Blanco Bernal (Student)" w:date="2022-04-14T20:59:00Z"/>
          <w:b/>
          <w:bCs/>
          <w:color w:val="000000"/>
          <w:sz w:val="20"/>
          <w:szCs w:val="19"/>
        </w:rPr>
      </w:pPr>
      <w:del w:id="102" w:author="Gerard Blanco Bernal (Student)" w:date="2022-04-14T20:59:00Z">
        <w:r w:rsidDel="000C500A">
          <w:rPr>
            <w:b/>
            <w:bCs/>
            <w:color w:val="000000"/>
            <w:sz w:val="20"/>
            <w:szCs w:val="19"/>
          </w:rPr>
          <w:delText>S</w:delText>
        </w:r>
        <w:r w:rsidR="008345B9" w:rsidRPr="006F628D" w:rsidDel="000C500A">
          <w:rPr>
            <w:b/>
            <w:bCs/>
            <w:color w:val="000000"/>
            <w:sz w:val="20"/>
            <w:szCs w:val="19"/>
          </w:rPr>
          <w:delText>pecification of the problem</w:delText>
        </w:r>
        <w:r w:rsidDel="000C500A">
          <w:rPr>
            <w:b/>
            <w:bCs/>
            <w:color w:val="000000"/>
            <w:sz w:val="20"/>
            <w:szCs w:val="19"/>
          </w:rPr>
          <w:delText>:</w:delText>
        </w:r>
      </w:del>
    </w:p>
    <w:p w14:paraId="6E80583D" w14:textId="05DD1ABC" w:rsidR="006F628D" w:rsidDel="000C500A" w:rsidRDefault="006F628D" w:rsidP="002456DD">
      <w:pPr>
        <w:pStyle w:val="NormalWeb"/>
        <w:spacing w:before="0" w:after="0"/>
        <w:jc w:val="both"/>
        <w:rPr>
          <w:del w:id="103" w:author="Gerard Blanco Bernal (Student)" w:date="2022-04-14T20:59:00Z"/>
          <w:b/>
          <w:bCs/>
          <w:color w:val="000000"/>
          <w:sz w:val="20"/>
          <w:szCs w:val="19"/>
        </w:rPr>
      </w:pPr>
    </w:p>
    <w:p w14:paraId="04BBDECC" w14:textId="5C161A52" w:rsidR="006F628D" w:rsidDel="000C500A" w:rsidRDefault="006F628D" w:rsidP="002456DD">
      <w:pPr>
        <w:pStyle w:val="NormalWeb"/>
        <w:spacing w:before="0" w:after="0"/>
        <w:jc w:val="both"/>
        <w:rPr>
          <w:del w:id="104" w:author="Gerard Blanco Bernal (Student)" w:date="2022-04-14T20:59:00Z"/>
          <w:b/>
          <w:bCs/>
          <w:color w:val="000000"/>
          <w:sz w:val="20"/>
          <w:szCs w:val="19"/>
        </w:rPr>
      </w:pPr>
      <w:del w:id="105" w:author="Gerard Blanco Bernal (Student)" w:date="2022-04-14T20:59:00Z">
        <w:r w:rsidDel="000C500A">
          <w:rPr>
            <w:b/>
            <w:bCs/>
            <w:color w:val="000000"/>
            <w:sz w:val="20"/>
            <w:szCs w:val="19"/>
          </w:rPr>
          <w:delText>R</w:delText>
        </w:r>
        <w:r w:rsidR="001221CF" w:rsidRPr="006F628D" w:rsidDel="000C500A">
          <w:rPr>
            <w:b/>
            <w:bCs/>
            <w:color w:val="000000"/>
            <w:sz w:val="20"/>
            <w:szCs w:val="19"/>
          </w:rPr>
          <w:delText xml:space="preserve">equirements, user stories, </w:delText>
        </w:r>
        <w:r w:rsidR="008345B9" w:rsidRPr="006F628D" w:rsidDel="000C500A">
          <w:rPr>
            <w:b/>
            <w:bCs/>
            <w:color w:val="000000"/>
            <w:sz w:val="20"/>
            <w:szCs w:val="19"/>
          </w:rPr>
          <w:delText xml:space="preserve">and an explanation of how </w:delText>
        </w:r>
        <w:r w:rsidR="008858E8" w:rsidRPr="006F628D" w:rsidDel="000C500A">
          <w:rPr>
            <w:b/>
            <w:bCs/>
            <w:color w:val="000000"/>
            <w:sz w:val="20"/>
            <w:szCs w:val="19"/>
          </w:rPr>
          <w:delText>you</w:delText>
        </w:r>
        <w:r w:rsidR="008345B9" w:rsidRPr="006F628D" w:rsidDel="000C500A">
          <w:rPr>
            <w:b/>
            <w:bCs/>
            <w:color w:val="000000"/>
            <w:sz w:val="20"/>
            <w:szCs w:val="19"/>
          </w:rPr>
          <w:delText xml:space="preserve"> arrived at this specification. </w:delText>
        </w:r>
      </w:del>
    </w:p>
    <w:p w14:paraId="5A9036AD" w14:textId="56FC940E" w:rsidR="006F628D" w:rsidDel="000C500A" w:rsidRDefault="006F628D" w:rsidP="002456DD">
      <w:pPr>
        <w:pStyle w:val="NormalWeb"/>
        <w:spacing w:before="0" w:after="0"/>
        <w:jc w:val="both"/>
        <w:rPr>
          <w:del w:id="106" w:author="Gerard Blanco Bernal (Student)" w:date="2022-04-14T20:59:00Z"/>
          <w:b/>
          <w:bCs/>
          <w:color w:val="000000"/>
          <w:sz w:val="20"/>
          <w:szCs w:val="19"/>
        </w:rPr>
      </w:pPr>
    </w:p>
    <w:p w14:paraId="46C93D8B" w14:textId="516D7202" w:rsidR="006F628D" w:rsidDel="000C500A" w:rsidRDefault="006F628D" w:rsidP="002456DD">
      <w:pPr>
        <w:pStyle w:val="NormalWeb"/>
        <w:spacing w:before="0" w:after="0"/>
        <w:jc w:val="both"/>
        <w:rPr>
          <w:del w:id="107" w:author="Gerard Blanco Bernal (Student)" w:date="2022-04-14T20:59:00Z"/>
          <w:b/>
          <w:bCs/>
          <w:color w:val="000000"/>
          <w:sz w:val="20"/>
          <w:szCs w:val="19"/>
        </w:rPr>
      </w:pPr>
      <w:del w:id="108" w:author="Gerard Blanco Bernal (Student)" w:date="2022-04-14T20:59:00Z">
        <w:r w:rsidDel="000C500A">
          <w:rPr>
            <w:b/>
            <w:bCs/>
            <w:color w:val="000000"/>
            <w:sz w:val="20"/>
            <w:szCs w:val="19"/>
          </w:rPr>
          <w:delText xml:space="preserve">Describe </w:delText>
        </w:r>
        <w:r w:rsidR="001221CF" w:rsidRPr="006F628D" w:rsidDel="000C500A">
          <w:rPr>
            <w:b/>
            <w:bCs/>
            <w:color w:val="000000"/>
            <w:sz w:val="20"/>
            <w:szCs w:val="19"/>
          </w:rPr>
          <w:delText xml:space="preserve">an </w:delText>
        </w:r>
        <w:r w:rsidR="008345B9" w:rsidRPr="006F628D" w:rsidDel="000C500A">
          <w:rPr>
            <w:b/>
            <w:bCs/>
            <w:color w:val="000000"/>
            <w:sz w:val="20"/>
            <w:szCs w:val="19"/>
          </w:rPr>
          <w:delText>initial work schedule</w:delText>
        </w:r>
        <w:r w:rsidR="001221CF" w:rsidRPr="006F628D" w:rsidDel="000C500A">
          <w:rPr>
            <w:b/>
            <w:bCs/>
            <w:color w:val="000000"/>
            <w:sz w:val="20"/>
            <w:szCs w:val="19"/>
          </w:rPr>
          <w:delText>,</w:delText>
        </w:r>
        <w:r w:rsidR="008345B9" w:rsidRPr="006F628D" w:rsidDel="000C500A">
          <w:rPr>
            <w:b/>
            <w:bCs/>
            <w:color w:val="000000"/>
            <w:sz w:val="20"/>
            <w:szCs w:val="19"/>
          </w:rPr>
          <w:delText xml:space="preserve"> overall project plan with time</w:delText>
        </w:r>
        <w:r w:rsidR="001221CF" w:rsidRPr="006F628D" w:rsidDel="000C500A">
          <w:rPr>
            <w:b/>
            <w:bCs/>
            <w:color w:val="000000"/>
            <w:sz w:val="20"/>
            <w:szCs w:val="19"/>
          </w:rPr>
          <w:delText xml:space="preserve"> </w:delText>
        </w:r>
        <w:r w:rsidR="008345B9" w:rsidRPr="006F628D" w:rsidDel="000C500A">
          <w:rPr>
            <w:b/>
            <w:bCs/>
            <w:color w:val="000000"/>
            <w:sz w:val="20"/>
            <w:szCs w:val="19"/>
          </w:rPr>
          <w:delText>scal</w:delText>
        </w:r>
        <w:r w:rsidR="0052361B" w:rsidRPr="006F628D" w:rsidDel="000C500A">
          <w:rPr>
            <w:b/>
            <w:bCs/>
            <w:color w:val="000000"/>
            <w:sz w:val="20"/>
            <w:szCs w:val="19"/>
          </w:rPr>
          <w:delText>es</w:delText>
        </w:r>
        <w:r w:rsidR="001221CF" w:rsidRPr="006F628D" w:rsidDel="000C500A">
          <w:rPr>
            <w:b/>
            <w:bCs/>
            <w:color w:val="000000"/>
            <w:sz w:val="20"/>
            <w:szCs w:val="19"/>
          </w:rPr>
          <w:delText xml:space="preserve"> and </w:delText>
        </w:r>
        <w:r w:rsidR="0052361B" w:rsidRPr="006F628D" w:rsidDel="000C500A">
          <w:rPr>
            <w:b/>
            <w:bCs/>
            <w:color w:val="000000"/>
            <w:sz w:val="20"/>
            <w:szCs w:val="19"/>
          </w:rPr>
          <w:delText>deliverables.</w:delText>
        </w:r>
        <w:r w:rsidR="001221CF" w:rsidRPr="006F628D" w:rsidDel="000C500A">
          <w:rPr>
            <w:b/>
            <w:bCs/>
            <w:color w:val="000000"/>
            <w:sz w:val="20"/>
            <w:szCs w:val="19"/>
          </w:rPr>
          <w:delText xml:space="preserve"> </w:delText>
        </w:r>
      </w:del>
    </w:p>
    <w:p w14:paraId="1E259C13" w14:textId="6EBB9C8D" w:rsidR="006F628D" w:rsidDel="000C500A" w:rsidRDefault="006F628D" w:rsidP="002456DD">
      <w:pPr>
        <w:pStyle w:val="NormalWeb"/>
        <w:spacing w:before="0" w:after="0"/>
        <w:jc w:val="both"/>
        <w:rPr>
          <w:del w:id="109" w:author="Gerard Blanco Bernal (Student)" w:date="2022-04-14T20:59:00Z"/>
          <w:b/>
          <w:bCs/>
          <w:color w:val="000000"/>
          <w:sz w:val="20"/>
          <w:szCs w:val="19"/>
        </w:rPr>
      </w:pPr>
    </w:p>
    <w:p w14:paraId="4B0634C4" w14:textId="72531AE5" w:rsidR="008345B9" w:rsidDel="000C500A" w:rsidRDefault="006F628D" w:rsidP="002456DD">
      <w:pPr>
        <w:pStyle w:val="NormalWeb"/>
        <w:spacing w:before="0" w:after="0"/>
        <w:jc w:val="both"/>
        <w:rPr>
          <w:del w:id="110" w:author="Gerard Blanco Bernal (Student)" w:date="2022-04-14T20:59:00Z"/>
          <w:b/>
          <w:bCs/>
          <w:color w:val="000000"/>
          <w:sz w:val="20"/>
          <w:szCs w:val="19"/>
        </w:rPr>
      </w:pPr>
      <w:del w:id="111" w:author="Gerard Blanco Bernal (Student)" w:date="2022-04-14T20:59:00Z">
        <w:r w:rsidDel="000C500A">
          <w:rPr>
            <w:b/>
            <w:bCs/>
            <w:color w:val="000000"/>
            <w:sz w:val="20"/>
            <w:szCs w:val="19"/>
          </w:rPr>
          <w:delText>S</w:delText>
        </w:r>
        <w:r w:rsidR="001221CF" w:rsidRPr="006F628D" w:rsidDel="000C500A">
          <w:rPr>
            <w:b/>
            <w:bCs/>
            <w:color w:val="000000"/>
            <w:sz w:val="20"/>
            <w:szCs w:val="19"/>
          </w:rPr>
          <w:delText>ummarise your development process and methodology, with a justification of the methodology selected.</w:delText>
        </w:r>
      </w:del>
    </w:p>
    <w:p w14:paraId="5B715AC7" w14:textId="74FB7CF0" w:rsidR="001639AF" w:rsidRDefault="001639AF" w:rsidP="002456DD">
      <w:pPr>
        <w:pStyle w:val="NormalWeb"/>
        <w:spacing w:before="0" w:after="0"/>
        <w:jc w:val="both"/>
        <w:rPr>
          <w:b/>
          <w:bCs/>
          <w:color w:val="000000"/>
          <w:sz w:val="20"/>
          <w:szCs w:val="19"/>
        </w:rPr>
      </w:pPr>
    </w:p>
    <w:p w14:paraId="6EF4F261" w14:textId="6F5BBD98" w:rsidR="001639AF" w:rsidRDefault="001639AF" w:rsidP="002456DD">
      <w:pPr>
        <w:pStyle w:val="NormalWeb"/>
        <w:spacing w:before="0" w:after="0"/>
        <w:jc w:val="both"/>
        <w:rPr>
          <w:color w:val="000000"/>
          <w:sz w:val="20"/>
          <w:szCs w:val="19"/>
        </w:rPr>
      </w:pPr>
      <w:r w:rsidRPr="001639AF">
        <w:rPr>
          <w:color w:val="000000"/>
          <w:sz w:val="20"/>
          <w:szCs w:val="19"/>
        </w:rPr>
        <w:t xml:space="preserve">The prototype would need to be able to process data recorded by the utilized sensors and the user interface too. The data for the internal as well as external temperature of the greenhouse, the water depth in the irrigation tank, the soil moisture and whether the ventilation window had been opened or not would be collected. This would be achieved with use of waterproof DS18B20 digital temperature sensors, HC-SR04 ultrasonic depth sensors and moisture sensors using an LM393 voltage comparator </w:t>
      </w:r>
      <w:del w:id="112" w:author="Gerard Blanco Bernal (Student)" w:date="2022-05-01T10:44:00Z">
        <w:r w:rsidRPr="001639AF" w:rsidDel="001B7829">
          <w:rPr>
            <w:color w:val="000000"/>
            <w:sz w:val="20"/>
            <w:szCs w:val="19"/>
          </w:rPr>
          <w:delText xml:space="preserve">module </w:delText>
        </w:r>
      </w:del>
      <w:ins w:id="113" w:author="Gerard Blanco Bernal (Student)" w:date="2022-05-01T10:44:00Z">
        <w:r w:rsidR="001B7829">
          <w:rPr>
            <w:color w:val="000000"/>
            <w:sz w:val="20"/>
            <w:szCs w:val="19"/>
          </w:rPr>
          <w:t>boards</w:t>
        </w:r>
        <w:r w:rsidR="001B7829" w:rsidRPr="001639AF">
          <w:rPr>
            <w:color w:val="000000"/>
            <w:sz w:val="20"/>
            <w:szCs w:val="19"/>
          </w:rPr>
          <w:t xml:space="preserve"> </w:t>
        </w:r>
      </w:ins>
      <w:r w:rsidRPr="001639AF">
        <w:rPr>
          <w:color w:val="000000"/>
          <w:sz w:val="20"/>
          <w:szCs w:val="19"/>
        </w:rPr>
        <w:t>respectively. The model should provide the end user a means of interpreting that data if requested, and make available the context of the information too. This means that if the user would like to know the average soil humidity levels for example, additional relevant information should be provided such as the last time the irrigation system was activated, and whether it will be activated again soon or not.</w:t>
      </w:r>
    </w:p>
    <w:p w14:paraId="7CC45412" w14:textId="12DA41D5" w:rsidR="001639AF" w:rsidRDefault="001639AF" w:rsidP="002456DD">
      <w:pPr>
        <w:pStyle w:val="NormalWeb"/>
        <w:spacing w:before="0" w:after="0"/>
        <w:jc w:val="both"/>
        <w:rPr>
          <w:color w:val="000000"/>
          <w:sz w:val="20"/>
          <w:szCs w:val="19"/>
        </w:rPr>
      </w:pPr>
    </w:p>
    <w:p w14:paraId="2E282EB4" w14:textId="474B7F17" w:rsidR="001639AF" w:rsidRDefault="001639AF" w:rsidP="001639AF">
      <w:pPr>
        <w:pStyle w:val="NormalWeb"/>
        <w:spacing w:before="0" w:after="0"/>
        <w:jc w:val="both"/>
        <w:rPr>
          <w:color w:val="000000"/>
          <w:sz w:val="20"/>
          <w:szCs w:val="19"/>
        </w:rPr>
      </w:pPr>
      <w:r>
        <w:rPr>
          <w:color w:val="000000"/>
          <w:sz w:val="20"/>
          <w:szCs w:val="19"/>
        </w:rPr>
        <w:t>The</w:t>
      </w:r>
      <w:r w:rsidRPr="001639AF">
        <w:rPr>
          <w:color w:val="000000"/>
          <w:sz w:val="20"/>
          <w:szCs w:val="19"/>
        </w:rPr>
        <w:t xml:space="preserve"> researcher had to decide how this information was to be displayed, and how the gardener should interact with the system. Two viable alternatives would have been a </w:t>
      </w:r>
      <w:r w:rsidR="000E55D1">
        <w:rPr>
          <w:color w:val="000000"/>
          <w:sz w:val="20"/>
          <w:szCs w:val="19"/>
        </w:rPr>
        <w:t xml:space="preserve">dedicated </w:t>
      </w:r>
      <w:r w:rsidRPr="001639AF">
        <w:rPr>
          <w:color w:val="000000"/>
          <w:sz w:val="20"/>
          <w:szCs w:val="19"/>
        </w:rPr>
        <w:t>mobile application or a website, however</w:t>
      </w:r>
      <w:r>
        <w:rPr>
          <w:color w:val="000000"/>
          <w:sz w:val="20"/>
          <w:szCs w:val="19"/>
        </w:rPr>
        <w:t>, after much consideration,</w:t>
      </w:r>
      <w:r w:rsidRPr="001639AF">
        <w:rPr>
          <w:color w:val="000000"/>
          <w:sz w:val="20"/>
          <w:szCs w:val="19"/>
        </w:rPr>
        <w:t xml:space="preserve"> the chosen platform for the user interface was to be Telegram, the mobile messaging app</w:t>
      </w:r>
      <w:r>
        <w:rPr>
          <w:color w:val="000000"/>
          <w:sz w:val="20"/>
          <w:szCs w:val="19"/>
        </w:rPr>
        <w:t>. This was primarily due to</w:t>
      </w:r>
      <w:r w:rsidR="009E67C5">
        <w:rPr>
          <w:color w:val="000000"/>
          <w:sz w:val="20"/>
          <w:szCs w:val="19"/>
        </w:rPr>
        <w:t xml:space="preserve"> </w:t>
      </w:r>
      <w:r>
        <w:rPr>
          <w:color w:val="000000"/>
          <w:sz w:val="20"/>
          <w:szCs w:val="19"/>
        </w:rPr>
        <w:t>how easily customizable</w:t>
      </w:r>
      <w:r w:rsidR="009E67C5">
        <w:rPr>
          <w:color w:val="000000"/>
          <w:sz w:val="20"/>
          <w:szCs w:val="19"/>
        </w:rPr>
        <w:t xml:space="preserve"> and flexible</w:t>
      </w:r>
      <w:r>
        <w:rPr>
          <w:color w:val="000000"/>
          <w:sz w:val="20"/>
          <w:szCs w:val="19"/>
        </w:rPr>
        <w:t xml:space="preserve"> </w:t>
      </w:r>
      <w:r w:rsidR="009E67C5" w:rsidRPr="009E67C5">
        <w:rPr>
          <w:color w:val="000000"/>
          <w:sz w:val="20"/>
          <w:szCs w:val="19"/>
        </w:rPr>
        <w:t>the bot ecosystem</w:t>
      </w:r>
      <w:r w:rsidR="009E67C5">
        <w:rPr>
          <w:color w:val="000000"/>
          <w:sz w:val="20"/>
          <w:szCs w:val="19"/>
        </w:rPr>
        <w:t xml:space="preserve"> </w:t>
      </w:r>
      <w:r>
        <w:rPr>
          <w:color w:val="000000"/>
          <w:sz w:val="20"/>
          <w:szCs w:val="19"/>
        </w:rPr>
        <w:t>was</w:t>
      </w:r>
      <w:r w:rsidR="000E55D1">
        <w:rPr>
          <w:color w:val="000000"/>
          <w:sz w:val="20"/>
          <w:szCs w:val="19"/>
        </w:rPr>
        <w:t xml:space="preserve">, as the user interface was to be </w:t>
      </w:r>
      <w:ins w:id="114" w:author="Gerard Blanco Bernal (Student)" w:date="2022-05-01T10:45:00Z">
        <w:r w:rsidR="00E51FD9">
          <w:rPr>
            <w:color w:val="000000"/>
            <w:sz w:val="20"/>
            <w:szCs w:val="19"/>
          </w:rPr>
          <w:t xml:space="preserve">initially </w:t>
        </w:r>
      </w:ins>
      <w:r w:rsidR="000E55D1">
        <w:rPr>
          <w:color w:val="000000"/>
          <w:sz w:val="20"/>
          <w:szCs w:val="19"/>
        </w:rPr>
        <w:t>designed so it functioned as a simple Q&amp;A bot with a set of commands</w:t>
      </w:r>
      <w:ins w:id="115" w:author="Gerard Blanco Bernal (Student)" w:date="2022-05-01T10:45:00Z">
        <w:r w:rsidR="001B7829">
          <w:rPr>
            <w:color w:val="000000"/>
            <w:sz w:val="20"/>
            <w:szCs w:val="19"/>
          </w:rPr>
          <w:t xml:space="preserve"> it could understand</w:t>
        </w:r>
      </w:ins>
      <w:r w:rsidRPr="001639AF">
        <w:rPr>
          <w:color w:val="000000"/>
          <w:sz w:val="20"/>
          <w:szCs w:val="19"/>
        </w:rPr>
        <w:t>.</w:t>
      </w:r>
    </w:p>
    <w:p w14:paraId="0A1BFC70" w14:textId="6EB01067" w:rsidR="00934F3F" w:rsidRDefault="00934F3F" w:rsidP="001639AF">
      <w:pPr>
        <w:pStyle w:val="NormalWeb"/>
        <w:spacing w:before="0" w:after="0"/>
        <w:jc w:val="both"/>
        <w:rPr>
          <w:color w:val="000000"/>
          <w:sz w:val="20"/>
          <w:szCs w:val="19"/>
        </w:rPr>
      </w:pPr>
    </w:p>
    <w:p w14:paraId="737236B3" w14:textId="55A00773" w:rsidR="00934F3F" w:rsidRPr="0078685D" w:rsidDel="000C500A" w:rsidRDefault="0078685D" w:rsidP="001639AF">
      <w:pPr>
        <w:pStyle w:val="NormalWeb"/>
        <w:spacing w:before="0" w:after="0"/>
        <w:jc w:val="both"/>
        <w:rPr>
          <w:del w:id="116" w:author="Gerard Blanco Bernal (Student)" w:date="2022-04-14T21:00:00Z"/>
          <w:b/>
          <w:bCs/>
          <w:color w:val="000000"/>
          <w:sz w:val="20"/>
          <w:szCs w:val="19"/>
        </w:rPr>
      </w:pPr>
      <w:del w:id="117" w:author="Gerard Blanco Bernal (Student)" w:date="2022-04-14T21:00:00Z">
        <w:r w:rsidDel="000C500A">
          <w:rPr>
            <w:b/>
            <w:bCs/>
            <w:color w:val="000000"/>
            <w:sz w:val="20"/>
            <w:szCs w:val="19"/>
          </w:rPr>
          <w:delText>ADD WORK SCHEDULE, PROJECT PLAN, DELIVERABLES, TIME SCALES</w:delText>
        </w:r>
      </w:del>
    </w:p>
    <w:p w14:paraId="471EEB88" w14:textId="774AAA47" w:rsidR="00354A46" w:rsidDel="000C500A" w:rsidRDefault="00354A46" w:rsidP="001639AF">
      <w:pPr>
        <w:pStyle w:val="NormalWeb"/>
        <w:spacing w:before="0" w:after="0"/>
        <w:jc w:val="both"/>
        <w:rPr>
          <w:del w:id="118" w:author="Gerard Blanco Bernal (Student)" w:date="2022-04-14T21:00:00Z"/>
          <w:color w:val="000000"/>
          <w:sz w:val="20"/>
          <w:szCs w:val="19"/>
        </w:rPr>
      </w:pPr>
    </w:p>
    <w:p w14:paraId="4FDE6103" w14:textId="0A357A87" w:rsidR="00934F3F" w:rsidRDefault="00354A46" w:rsidP="001639AF">
      <w:pPr>
        <w:pStyle w:val="NormalWeb"/>
        <w:spacing w:before="0" w:after="0"/>
        <w:jc w:val="both"/>
        <w:rPr>
          <w:color w:val="000000"/>
          <w:sz w:val="20"/>
          <w:szCs w:val="19"/>
        </w:rPr>
      </w:pPr>
      <w:r>
        <w:rPr>
          <w:color w:val="000000"/>
          <w:sz w:val="20"/>
          <w:szCs w:val="19"/>
        </w:rPr>
        <w:t xml:space="preserve">Based on the </w:t>
      </w:r>
      <w:r w:rsidR="00646C4A">
        <w:rPr>
          <w:color w:val="000000"/>
          <w:sz w:val="20"/>
          <w:szCs w:val="19"/>
        </w:rPr>
        <w:t xml:space="preserve">inherent features </w:t>
      </w:r>
      <w:r>
        <w:rPr>
          <w:color w:val="000000"/>
          <w:sz w:val="20"/>
          <w:szCs w:val="19"/>
        </w:rPr>
        <w:t>of the solution to be delivered, the researcher decided to follow an agile approach using a modified SCRUM methodology</w:t>
      </w:r>
      <w:r w:rsidR="007F0D2F">
        <w:rPr>
          <w:color w:val="000000"/>
          <w:sz w:val="20"/>
          <w:szCs w:val="19"/>
        </w:rPr>
        <w:t xml:space="preserve"> workflow</w:t>
      </w:r>
      <w:r>
        <w:rPr>
          <w:color w:val="000000"/>
          <w:sz w:val="20"/>
          <w:szCs w:val="19"/>
        </w:rPr>
        <w:t xml:space="preserve"> with</w:t>
      </w:r>
      <w:r w:rsidR="00BE2BF0">
        <w:rPr>
          <w:color w:val="000000"/>
          <w:sz w:val="20"/>
          <w:szCs w:val="19"/>
        </w:rPr>
        <w:t xml:space="preserve"> Unit Testing </w:t>
      </w:r>
      <w:r>
        <w:rPr>
          <w:color w:val="000000"/>
          <w:sz w:val="20"/>
          <w:szCs w:val="19"/>
        </w:rPr>
        <w:t>practices. What this meant</w:t>
      </w:r>
      <w:r w:rsidR="00FB26BC">
        <w:rPr>
          <w:color w:val="000000"/>
          <w:sz w:val="20"/>
          <w:szCs w:val="19"/>
        </w:rPr>
        <w:t xml:space="preserve"> was, Daily Scrum Stand-Up meetings would not be employed, but the remaining aspects</w:t>
      </w:r>
      <w:r w:rsidR="004719A8">
        <w:rPr>
          <w:color w:val="000000"/>
          <w:sz w:val="20"/>
          <w:szCs w:val="19"/>
        </w:rPr>
        <w:t xml:space="preserve"> of SCRUM</w:t>
      </w:r>
      <w:r w:rsidR="00FB26BC">
        <w:rPr>
          <w:color w:val="000000"/>
          <w:sz w:val="20"/>
          <w:szCs w:val="19"/>
        </w:rPr>
        <w:t xml:space="preserve"> would be used</w:t>
      </w:r>
      <w:r w:rsidR="004719A8">
        <w:rPr>
          <w:color w:val="000000"/>
          <w:sz w:val="20"/>
          <w:szCs w:val="19"/>
        </w:rPr>
        <w:t xml:space="preserve"> to enforce a release cadence and ensure predictability of the software. </w:t>
      </w:r>
      <w:r w:rsidR="00934F3F">
        <w:rPr>
          <w:color w:val="000000"/>
          <w:sz w:val="20"/>
          <w:szCs w:val="19"/>
        </w:rPr>
        <w:t>T</w:t>
      </w:r>
      <w:r w:rsidR="004719A8">
        <w:rPr>
          <w:color w:val="000000"/>
          <w:sz w:val="20"/>
          <w:szCs w:val="19"/>
        </w:rPr>
        <w:t xml:space="preserve">he prototype would come together in a very modular manner where the relationship between a set of </w:t>
      </w:r>
      <w:r w:rsidR="004719A8">
        <w:rPr>
          <w:color w:val="000000"/>
          <w:sz w:val="20"/>
          <w:szCs w:val="19"/>
        </w:rPr>
        <w:lastRenderedPageBreak/>
        <w:t>sensors and actuators would be determined and tested first before merging their functionality with the other features</w:t>
      </w:r>
      <w:r w:rsidR="00934F3F">
        <w:rPr>
          <w:color w:val="000000"/>
          <w:sz w:val="20"/>
          <w:szCs w:val="19"/>
        </w:rPr>
        <w:t>.</w:t>
      </w:r>
      <w:r w:rsidR="004719A8">
        <w:rPr>
          <w:color w:val="000000"/>
          <w:sz w:val="20"/>
          <w:szCs w:val="19"/>
        </w:rPr>
        <w:t xml:space="preserve"> </w:t>
      </w:r>
      <w:r w:rsidR="00934F3F">
        <w:rPr>
          <w:color w:val="000000"/>
          <w:sz w:val="20"/>
          <w:szCs w:val="19"/>
        </w:rPr>
        <w:t>U</w:t>
      </w:r>
      <w:r w:rsidR="004719A8">
        <w:rPr>
          <w:color w:val="000000"/>
          <w:sz w:val="20"/>
          <w:szCs w:val="19"/>
        </w:rPr>
        <w:t xml:space="preserve">sing </w:t>
      </w:r>
      <w:r w:rsidR="00934F3F">
        <w:rPr>
          <w:color w:val="000000"/>
          <w:sz w:val="20"/>
          <w:szCs w:val="19"/>
        </w:rPr>
        <w:t xml:space="preserve">a </w:t>
      </w:r>
      <w:r w:rsidR="00BE2BF0">
        <w:rPr>
          <w:color w:val="000000"/>
          <w:sz w:val="20"/>
          <w:szCs w:val="19"/>
        </w:rPr>
        <w:t>Unit Testing</w:t>
      </w:r>
      <w:r w:rsidR="004719A8">
        <w:rPr>
          <w:color w:val="000000"/>
          <w:sz w:val="20"/>
          <w:szCs w:val="19"/>
        </w:rPr>
        <w:t xml:space="preserve"> </w:t>
      </w:r>
      <w:r w:rsidR="00934F3F">
        <w:rPr>
          <w:color w:val="000000"/>
          <w:sz w:val="20"/>
          <w:szCs w:val="19"/>
        </w:rPr>
        <w:t xml:space="preserve">process </w:t>
      </w:r>
      <w:r w:rsidR="004719A8">
        <w:rPr>
          <w:color w:val="000000"/>
          <w:sz w:val="20"/>
          <w:szCs w:val="19"/>
        </w:rPr>
        <w:t>would encourage simple designs</w:t>
      </w:r>
      <w:r w:rsidR="00934F3F">
        <w:rPr>
          <w:color w:val="000000"/>
          <w:sz w:val="20"/>
          <w:szCs w:val="19"/>
        </w:rPr>
        <w:t xml:space="preserve"> </w:t>
      </w:r>
      <w:r w:rsidR="00F41A8C">
        <w:rPr>
          <w:color w:val="000000"/>
          <w:sz w:val="20"/>
          <w:szCs w:val="19"/>
        </w:rPr>
        <w:t>for modules with associated usage procedure</w:t>
      </w:r>
      <w:r w:rsidR="005B20F5">
        <w:rPr>
          <w:color w:val="000000"/>
          <w:sz w:val="20"/>
          <w:szCs w:val="19"/>
        </w:rPr>
        <w:t>s. T</w:t>
      </w:r>
      <w:r w:rsidR="00934F3F">
        <w:rPr>
          <w:color w:val="000000"/>
          <w:sz w:val="20"/>
          <w:szCs w:val="19"/>
        </w:rPr>
        <w:t>he researcher must c</w:t>
      </w:r>
      <w:r w:rsidR="00934F3F" w:rsidRPr="00934F3F">
        <w:rPr>
          <w:color w:val="000000"/>
          <w:sz w:val="20"/>
          <w:szCs w:val="19"/>
        </w:rPr>
        <w:t>onsider how to test the application</w:t>
      </w:r>
      <w:r w:rsidR="00F41A8C">
        <w:rPr>
          <w:color w:val="000000"/>
          <w:sz w:val="20"/>
          <w:szCs w:val="19"/>
        </w:rPr>
        <w:t xml:space="preserve"> for the desired functionality</w:t>
      </w:r>
      <w:ins w:id="119" w:author="Gerard Blanco Bernal (Student)" w:date="2022-05-01T10:46:00Z">
        <w:r w:rsidR="00691343">
          <w:rPr>
            <w:color w:val="000000"/>
            <w:sz w:val="20"/>
            <w:szCs w:val="19"/>
          </w:rPr>
          <w:t xml:space="preserve"> first</w:t>
        </w:r>
      </w:ins>
      <w:r w:rsidR="00934F3F">
        <w:rPr>
          <w:color w:val="000000"/>
          <w:sz w:val="20"/>
          <w:szCs w:val="19"/>
        </w:rPr>
        <w:t>,</w:t>
      </w:r>
      <w:r w:rsidR="00934F3F" w:rsidRPr="00934F3F">
        <w:rPr>
          <w:color w:val="000000"/>
          <w:sz w:val="20"/>
          <w:szCs w:val="19"/>
        </w:rPr>
        <w:t xml:space="preserve"> lead</w:t>
      </w:r>
      <w:r w:rsidR="00934F3F">
        <w:rPr>
          <w:color w:val="000000"/>
          <w:sz w:val="20"/>
          <w:szCs w:val="19"/>
        </w:rPr>
        <w:t>ing</w:t>
      </w:r>
      <w:r w:rsidR="00934F3F" w:rsidRPr="00934F3F">
        <w:rPr>
          <w:color w:val="000000"/>
          <w:sz w:val="20"/>
          <w:szCs w:val="19"/>
        </w:rPr>
        <w:t xml:space="preserve"> to a deeper and earlier understanding of the product requirements</w:t>
      </w:r>
      <w:r w:rsidR="001A20B2">
        <w:rPr>
          <w:color w:val="000000"/>
          <w:sz w:val="20"/>
          <w:szCs w:val="19"/>
        </w:rPr>
        <w:t>.</w:t>
      </w:r>
      <w:r w:rsidR="00646C4A">
        <w:rPr>
          <w:color w:val="000000"/>
          <w:sz w:val="20"/>
          <w:szCs w:val="19"/>
        </w:rPr>
        <w:t xml:space="preserve"> This way, using a combination of both programming practices, a suitable work schedule could be planned, with fixed deadlines for each deliverable</w:t>
      </w:r>
      <w:r w:rsidR="00BE2BF0">
        <w:rPr>
          <w:color w:val="000000"/>
          <w:sz w:val="20"/>
          <w:szCs w:val="19"/>
        </w:rPr>
        <w:t xml:space="preserve"> and specific tests to prove each </w:t>
      </w:r>
      <w:r w:rsidR="000E1EF9">
        <w:rPr>
          <w:color w:val="000000"/>
          <w:sz w:val="20"/>
          <w:szCs w:val="19"/>
        </w:rPr>
        <w:t>‘unit’</w:t>
      </w:r>
      <w:r w:rsidR="00BE2BF0">
        <w:rPr>
          <w:color w:val="000000"/>
          <w:sz w:val="20"/>
          <w:szCs w:val="19"/>
        </w:rPr>
        <w:t xml:space="preserve"> works accordingly.</w:t>
      </w:r>
      <w:r w:rsidR="005B20F5">
        <w:rPr>
          <w:color w:val="000000"/>
          <w:sz w:val="20"/>
          <w:szCs w:val="19"/>
        </w:rPr>
        <w:t xml:space="preserve"> </w:t>
      </w:r>
    </w:p>
    <w:p w14:paraId="1477883C" w14:textId="77777777" w:rsidR="000E55D1" w:rsidRDefault="000E55D1" w:rsidP="001639AF">
      <w:pPr>
        <w:pStyle w:val="NormalWeb"/>
        <w:spacing w:before="0" w:after="0"/>
        <w:jc w:val="both"/>
        <w:rPr>
          <w:color w:val="000000"/>
          <w:sz w:val="20"/>
          <w:szCs w:val="19"/>
        </w:rPr>
      </w:pPr>
    </w:p>
    <w:p w14:paraId="631052EC" w14:textId="67AB220C" w:rsidR="001639AF" w:rsidRDefault="004B709E" w:rsidP="001639AF">
      <w:pPr>
        <w:pStyle w:val="NormalWeb"/>
        <w:spacing w:before="0" w:after="0"/>
        <w:jc w:val="both"/>
        <w:rPr>
          <w:color w:val="000000"/>
          <w:sz w:val="20"/>
          <w:szCs w:val="19"/>
        </w:rPr>
      </w:pPr>
      <w:r w:rsidRPr="004B709E">
        <w:rPr>
          <w:color w:val="000000"/>
          <w:sz w:val="20"/>
          <w:szCs w:val="19"/>
        </w:rPr>
        <w:t xml:space="preserve">Following this decision, the </w:t>
      </w:r>
      <w:r>
        <w:rPr>
          <w:color w:val="000000"/>
          <w:sz w:val="20"/>
          <w:szCs w:val="19"/>
        </w:rPr>
        <w:t>researcher</w:t>
      </w:r>
      <w:r w:rsidRPr="004B709E">
        <w:rPr>
          <w:color w:val="000000"/>
          <w:sz w:val="20"/>
          <w:szCs w:val="19"/>
        </w:rPr>
        <w:t xml:space="preserve"> proceeded to </w:t>
      </w:r>
      <w:r>
        <w:rPr>
          <w:color w:val="000000"/>
          <w:sz w:val="20"/>
          <w:szCs w:val="19"/>
        </w:rPr>
        <w:t>annotate</w:t>
      </w:r>
      <w:r w:rsidRPr="004B709E">
        <w:rPr>
          <w:color w:val="000000"/>
          <w:sz w:val="20"/>
          <w:szCs w:val="19"/>
        </w:rPr>
        <w:t xml:space="preserve"> the </w:t>
      </w:r>
      <w:r>
        <w:rPr>
          <w:color w:val="000000"/>
          <w:sz w:val="20"/>
          <w:szCs w:val="19"/>
        </w:rPr>
        <w:t>single persona involved</w:t>
      </w:r>
      <w:r w:rsidRPr="004B709E">
        <w:rPr>
          <w:color w:val="000000"/>
          <w:sz w:val="20"/>
          <w:szCs w:val="19"/>
        </w:rPr>
        <w:t xml:space="preserve"> into specific user stories. This involved splitting their wants and needs into separate, workable features for the </w:t>
      </w:r>
      <w:r w:rsidR="0078685D">
        <w:rPr>
          <w:color w:val="000000"/>
          <w:sz w:val="20"/>
          <w:szCs w:val="19"/>
        </w:rPr>
        <w:t>researcher</w:t>
      </w:r>
      <w:r w:rsidRPr="004B709E">
        <w:rPr>
          <w:color w:val="000000"/>
          <w:sz w:val="20"/>
          <w:szCs w:val="19"/>
        </w:rPr>
        <w:t xml:space="preserve"> to develop.</w:t>
      </w:r>
      <w:r w:rsidR="0078685D">
        <w:rPr>
          <w:color w:val="000000"/>
          <w:sz w:val="20"/>
          <w:szCs w:val="19"/>
        </w:rPr>
        <w:t xml:space="preserve"> </w:t>
      </w:r>
    </w:p>
    <w:p w14:paraId="5E8863AF" w14:textId="31651E7F" w:rsidR="0078685D" w:rsidRDefault="0078685D" w:rsidP="001639AF">
      <w:pPr>
        <w:pStyle w:val="NormalWeb"/>
        <w:spacing w:before="0" w:after="0"/>
        <w:jc w:val="both"/>
        <w:rPr>
          <w:color w:val="000000"/>
          <w:sz w:val="20"/>
          <w:szCs w:val="19"/>
        </w:rPr>
      </w:pPr>
    </w:p>
    <w:p w14:paraId="0F4FB386" w14:textId="3462D32C" w:rsidR="0078685D" w:rsidRDefault="0078685D" w:rsidP="001639AF">
      <w:pPr>
        <w:pStyle w:val="NormalWeb"/>
        <w:spacing w:before="0" w:after="0"/>
        <w:jc w:val="both"/>
        <w:rPr>
          <w:color w:val="000000"/>
          <w:sz w:val="20"/>
          <w:szCs w:val="19"/>
        </w:rPr>
      </w:pPr>
      <w:r>
        <w:rPr>
          <w:color w:val="000000"/>
          <w:sz w:val="20"/>
          <w:szCs w:val="19"/>
        </w:rPr>
        <w:t>The individual user stories</w:t>
      </w:r>
      <w:r w:rsidR="007F758E">
        <w:rPr>
          <w:color w:val="000000"/>
          <w:sz w:val="20"/>
          <w:szCs w:val="19"/>
        </w:rPr>
        <w:t xml:space="preserve"> </w:t>
      </w:r>
      <w:r>
        <w:rPr>
          <w:color w:val="000000"/>
          <w:sz w:val="20"/>
          <w:szCs w:val="19"/>
        </w:rPr>
        <w:t>were first brainstormed and organized on paper</w:t>
      </w:r>
      <w:r w:rsidR="007F758E">
        <w:rPr>
          <w:color w:val="000000"/>
          <w:sz w:val="20"/>
          <w:szCs w:val="19"/>
        </w:rPr>
        <w:t xml:space="preserve">. They were </w:t>
      </w:r>
      <w:r>
        <w:rPr>
          <w:color w:val="000000"/>
          <w:sz w:val="20"/>
          <w:szCs w:val="19"/>
        </w:rPr>
        <w:t>later added as Issues on GitHub</w:t>
      </w:r>
      <w:r w:rsidR="007F758E">
        <w:rPr>
          <w:color w:val="000000"/>
          <w:sz w:val="20"/>
          <w:szCs w:val="19"/>
        </w:rPr>
        <w:t xml:space="preserve"> (</w:t>
      </w:r>
      <w:hyperlink w:anchor="_Appendices" w:history="1">
        <w:r w:rsidR="000E1EF9" w:rsidRPr="00087DA2">
          <w:rPr>
            <w:rStyle w:val="Hyperlink"/>
            <w:sz w:val="20"/>
            <w:szCs w:val="19"/>
          </w:rPr>
          <w:t xml:space="preserve">See </w:t>
        </w:r>
        <w:r w:rsidR="007F758E" w:rsidRPr="00087DA2">
          <w:rPr>
            <w:rStyle w:val="Hyperlink"/>
            <w:sz w:val="20"/>
            <w:szCs w:val="19"/>
          </w:rPr>
          <w:t>Appendix</w:t>
        </w:r>
        <w:r w:rsidR="000E1EF9" w:rsidRPr="00087DA2">
          <w:rPr>
            <w:rStyle w:val="Hyperlink"/>
            <w:sz w:val="20"/>
            <w:szCs w:val="19"/>
          </w:rPr>
          <w:t xml:space="preserve"> A</w:t>
        </w:r>
      </w:hyperlink>
      <w:r w:rsidR="007F758E">
        <w:rPr>
          <w:color w:val="000000"/>
          <w:sz w:val="20"/>
          <w:szCs w:val="19"/>
        </w:rPr>
        <w:t>)</w:t>
      </w:r>
      <w:r>
        <w:rPr>
          <w:color w:val="000000"/>
          <w:sz w:val="20"/>
          <w:szCs w:val="19"/>
        </w:rPr>
        <w:t xml:space="preserve"> to visualise them in a more accessible manner</w:t>
      </w:r>
      <w:r w:rsidR="007F758E">
        <w:rPr>
          <w:color w:val="000000"/>
          <w:sz w:val="20"/>
          <w:szCs w:val="19"/>
        </w:rPr>
        <w:t xml:space="preserve">. This would also provide a quantifiable way of measuring the </w:t>
      </w:r>
      <w:r w:rsidR="00B208FC">
        <w:rPr>
          <w:color w:val="000000"/>
          <w:sz w:val="20"/>
          <w:szCs w:val="19"/>
        </w:rPr>
        <w:t xml:space="preserve">weekly and overall </w:t>
      </w:r>
      <w:r w:rsidR="007F758E">
        <w:rPr>
          <w:color w:val="000000"/>
          <w:sz w:val="20"/>
          <w:szCs w:val="19"/>
        </w:rPr>
        <w:t>progress</w:t>
      </w:r>
      <w:r w:rsidR="00B208FC">
        <w:rPr>
          <w:color w:val="000000"/>
          <w:sz w:val="20"/>
          <w:szCs w:val="19"/>
        </w:rPr>
        <w:t xml:space="preserve"> made</w:t>
      </w:r>
      <w:r w:rsidR="004C345C">
        <w:rPr>
          <w:color w:val="000000"/>
          <w:sz w:val="20"/>
          <w:szCs w:val="19"/>
        </w:rPr>
        <w:t>. Using the risk and value ratio of each</w:t>
      </w:r>
      <w:r w:rsidR="0010588B">
        <w:rPr>
          <w:color w:val="000000"/>
          <w:sz w:val="20"/>
          <w:szCs w:val="19"/>
        </w:rPr>
        <w:t xml:space="preserve"> issue</w:t>
      </w:r>
      <w:r w:rsidR="004C345C">
        <w:rPr>
          <w:color w:val="000000"/>
          <w:sz w:val="20"/>
          <w:szCs w:val="19"/>
        </w:rPr>
        <w:t xml:space="preserve">, they were then organized using </w:t>
      </w:r>
      <w:ins w:id="120" w:author="Gerard Blanco Bernal (Student)" w:date="2022-05-01T10:49:00Z">
        <w:r w:rsidR="003F4037">
          <w:rPr>
            <w:color w:val="000000"/>
            <w:sz w:val="20"/>
            <w:szCs w:val="19"/>
          </w:rPr>
          <w:t xml:space="preserve">a </w:t>
        </w:r>
      </w:ins>
      <w:r w:rsidR="004C345C">
        <w:rPr>
          <w:color w:val="000000"/>
          <w:sz w:val="20"/>
          <w:szCs w:val="19"/>
        </w:rPr>
        <w:t xml:space="preserve">MoSCoW </w:t>
      </w:r>
      <w:ins w:id="121" w:author="Gerard Blanco Bernal (Student)" w:date="2022-05-01T10:49:00Z">
        <w:r w:rsidR="003F4037">
          <w:rPr>
            <w:color w:val="000000"/>
            <w:sz w:val="20"/>
            <w:szCs w:val="19"/>
          </w:rPr>
          <w:t>priori</w:t>
        </w:r>
      </w:ins>
      <w:ins w:id="122" w:author="Gerard Blanco Bernal (Student)" w:date="2022-05-01T10:50:00Z">
        <w:r w:rsidR="003F4037">
          <w:rPr>
            <w:color w:val="000000"/>
            <w:sz w:val="20"/>
            <w:szCs w:val="19"/>
          </w:rPr>
          <w:t>ti</w:t>
        </w:r>
      </w:ins>
      <w:ins w:id="123" w:author="Gerard Blanco Bernal (Student)" w:date="2022-05-01T10:49:00Z">
        <w:r w:rsidR="003F4037">
          <w:rPr>
            <w:color w:val="000000"/>
            <w:sz w:val="20"/>
            <w:szCs w:val="19"/>
          </w:rPr>
          <w:t>zation technique</w:t>
        </w:r>
      </w:ins>
      <w:ins w:id="124" w:author="Gerard Blanco Bernal (Student)" w:date="2022-05-01T10:50:00Z">
        <w:r w:rsidR="003F4037">
          <w:rPr>
            <w:color w:val="000000"/>
            <w:sz w:val="20"/>
            <w:szCs w:val="19"/>
          </w:rPr>
          <w:t xml:space="preserve"> </w:t>
        </w:r>
      </w:ins>
      <w:r w:rsidR="004C345C" w:rsidRPr="004C345C">
        <w:rPr>
          <w:color w:val="000000"/>
          <w:sz w:val="20"/>
          <w:szCs w:val="19"/>
        </w:rPr>
        <w:t xml:space="preserve">(Must, Should, Could and Won’t) to prioritize </w:t>
      </w:r>
      <w:r w:rsidR="004C345C">
        <w:rPr>
          <w:color w:val="000000"/>
          <w:sz w:val="20"/>
          <w:szCs w:val="19"/>
        </w:rPr>
        <w:t>the tasks for each respective sprint</w:t>
      </w:r>
      <w:r w:rsidR="004C345C" w:rsidRPr="004C345C">
        <w:rPr>
          <w:color w:val="000000"/>
          <w:sz w:val="20"/>
          <w:szCs w:val="19"/>
        </w:rPr>
        <w:t>.</w:t>
      </w:r>
      <w:r w:rsidR="00736433">
        <w:rPr>
          <w:color w:val="000000"/>
          <w:sz w:val="20"/>
          <w:szCs w:val="19"/>
        </w:rPr>
        <w:t xml:space="preserve"> Finally, a T-Shirt sizing</w:t>
      </w:r>
      <w:ins w:id="125" w:author="Gerard Blanco Bernal (Student)" w:date="2022-05-01T10:50:00Z">
        <w:r w:rsidR="003F4037">
          <w:rPr>
            <w:color w:val="000000"/>
            <w:sz w:val="20"/>
            <w:szCs w:val="19"/>
          </w:rPr>
          <w:t xml:space="preserve"> </w:t>
        </w:r>
      </w:ins>
      <w:r w:rsidR="00736433">
        <w:rPr>
          <w:color w:val="000000"/>
          <w:sz w:val="20"/>
          <w:szCs w:val="19"/>
        </w:rPr>
        <w:t xml:space="preserve"> method was used to judge the size of each task at hand and how long it would take to implement.  The researcher could then organize each user story into sprints that would be completed each week. Intermittent user testing and feedback would replace the usual client meetings that</w:t>
      </w:r>
      <w:r w:rsidR="007F758E">
        <w:rPr>
          <w:color w:val="000000"/>
          <w:sz w:val="20"/>
          <w:szCs w:val="19"/>
        </w:rPr>
        <w:t xml:space="preserve"> would </w:t>
      </w:r>
      <w:r w:rsidR="00736433">
        <w:rPr>
          <w:color w:val="000000"/>
          <w:sz w:val="20"/>
          <w:szCs w:val="19"/>
        </w:rPr>
        <w:t>normally conclude each sprint of development.</w:t>
      </w:r>
    </w:p>
    <w:p w14:paraId="239B5E4D" w14:textId="1A7D86E4" w:rsidR="00AC48B2" w:rsidRDefault="00AC48B2" w:rsidP="001639AF">
      <w:pPr>
        <w:pStyle w:val="NormalWeb"/>
        <w:spacing w:before="0" w:after="0"/>
        <w:jc w:val="both"/>
        <w:rPr>
          <w:color w:val="000000"/>
          <w:sz w:val="20"/>
          <w:szCs w:val="19"/>
        </w:rPr>
      </w:pPr>
    </w:p>
    <w:p w14:paraId="5CACA747" w14:textId="4BE75805" w:rsidR="00AC48B2" w:rsidRDefault="00AC48B2" w:rsidP="001639AF">
      <w:pPr>
        <w:pStyle w:val="NormalWeb"/>
        <w:spacing w:before="0" w:after="0"/>
        <w:jc w:val="both"/>
        <w:rPr>
          <w:color w:val="000000"/>
          <w:sz w:val="20"/>
          <w:szCs w:val="19"/>
        </w:rPr>
      </w:pPr>
      <w:r>
        <w:rPr>
          <w:color w:val="000000"/>
          <w:sz w:val="20"/>
          <w:szCs w:val="19"/>
        </w:rPr>
        <w:t>From this, a</w:t>
      </w:r>
      <w:r w:rsidRPr="00AC48B2">
        <w:rPr>
          <w:color w:val="000000"/>
          <w:sz w:val="20"/>
          <w:szCs w:val="19"/>
        </w:rPr>
        <w:t xml:space="preserve"> project development plan was </w:t>
      </w:r>
      <w:r>
        <w:rPr>
          <w:color w:val="000000"/>
          <w:sz w:val="20"/>
          <w:szCs w:val="19"/>
        </w:rPr>
        <w:t xml:space="preserve">made </w:t>
      </w:r>
      <w:r w:rsidRPr="00AC48B2">
        <w:rPr>
          <w:color w:val="000000"/>
          <w:sz w:val="20"/>
          <w:szCs w:val="19"/>
        </w:rPr>
        <w:t>as a timeline for the product</w:t>
      </w:r>
      <w:r>
        <w:rPr>
          <w:color w:val="000000"/>
          <w:sz w:val="20"/>
          <w:szCs w:val="19"/>
        </w:rPr>
        <w:t>.</w:t>
      </w:r>
      <w:r w:rsidRPr="00AC48B2">
        <w:rPr>
          <w:color w:val="000000"/>
          <w:sz w:val="20"/>
          <w:szCs w:val="19"/>
        </w:rPr>
        <w:t xml:space="preserve"> </w:t>
      </w:r>
      <w:r>
        <w:rPr>
          <w:color w:val="000000"/>
          <w:sz w:val="20"/>
          <w:szCs w:val="19"/>
        </w:rPr>
        <w:t>This would indicate</w:t>
      </w:r>
      <w:r w:rsidRPr="00AC48B2">
        <w:rPr>
          <w:color w:val="000000"/>
          <w:sz w:val="20"/>
          <w:szCs w:val="19"/>
        </w:rPr>
        <w:t xml:space="preserve"> each phase of</w:t>
      </w:r>
      <w:r>
        <w:rPr>
          <w:color w:val="000000"/>
          <w:sz w:val="20"/>
          <w:szCs w:val="19"/>
        </w:rPr>
        <w:t xml:space="preserve"> development so it could provide the researcher a better understanding of the estimated time to complete the sprints, the important </w:t>
      </w:r>
      <w:del w:id="126" w:author="Gerard Blanco Bernal (Student)" w:date="2022-04-07T13:52:00Z">
        <w:r w:rsidDel="00387B42">
          <w:rPr>
            <w:color w:val="000000"/>
            <w:sz w:val="20"/>
            <w:szCs w:val="19"/>
          </w:rPr>
          <w:delText xml:space="preserve">dependencies, </w:delText>
        </w:r>
      </w:del>
      <w:r w:rsidR="00C509FF">
        <w:rPr>
          <w:color w:val="000000"/>
          <w:sz w:val="20"/>
          <w:szCs w:val="19"/>
        </w:rPr>
        <w:t xml:space="preserve">milestones </w:t>
      </w:r>
      <w:r>
        <w:rPr>
          <w:color w:val="000000"/>
          <w:sz w:val="20"/>
          <w:szCs w:val="19"/>
        </w:rPr>
        <w:t xml:space="preserve">and deadlines to meet, in addition to the resources needed to accomplish each </w:t>
      </w:r>
      <w:del w:id="127" w:author="Gerard Blanco Bernal (Student)" w:date="2022-04-07T13:52:00Z">
        <w:r w:rsidDel="00387B42">
          <w:rPr>
            <w:color w:val="000000"/>
            <w:sz w:val="20"/>
            <w:szCs w:val="19"/>
          </w:rPr>
          <w:delText>phase</w:delText>
        </w:r>
      </w:del>
      <w:ins w:id="128" w:author="Gerard Blanco Bernal (Student)" w:date="2022-04-07T13:52:00Z">
        <w:r w:rsidR="00387B42">
          <w:rPr>
            <w:color w:val="000000"/>
            <w:sz w:val="20"/>
            <w:szCs w:val="19"/>
          </w:rPr>
          <w:t>feature</w:t>
        </w:r>
      </w:ins>
      <w:r>
        <w:rPr>
          <w:color w:val="000000"/>
          <w:sz w:val="20"/>
          <w:szCs w:val="19"/>
        </w:rPr>
        <w:t>. (</w:t>
      </w:r>
      <w:hyperlink w:anchor="_Appendices" w:history="1">
        <w:r w:rsidR="00973549" w:rsidRPr="00973549">
          <w:rPr>
            <w:rStyle w:val="Hyperlink"/>
            <w:sz w:val="20"/>
            <w:szCs w:val="19"/>
          </w:rPr>
          <w:t xml:space="preserve">See </w:t>
        </w:r>
        <w:r w:rsidRPr="00973549">
          <w:rPr>
            <w:rStyle w:val="Hyperlink"/>
            <w:sz w:val="20"/>
            <w:szCs w:val="19"/>
          </w:rPr>
          <w:t xml:space="preserve">Appendix </w:t>
        </w:r>
        <w:r w:rsidR="00973549" w:rsidRPr="00973549">
          <w:rPr>
            <w:rStyle w:val="Hyperlink"/>
            <w:sz w:val="20"/>
            <w:szCs w:val="19"/>
          </w:rPr>
          <w:t>B</w:t>
        </w:r>
      </w:hyperlink>
      <w:r>
        <w:rPr>
          <w:color w:val="000000"/>
          <w:sz w:val="20"/>
          <w:szCs w:val="19"/>
        </w:rPr>
        <w:t>)</w:t>
      </w:r>
    </w:p>
    <w:p w14:paraId="28503D60" w14:textId="294F5169" w:rsidR="001639AF" w:rsidRDefault="001639AF" w:rsidP="001639AF">
      <w:pPr>
        <w:pStyle w:val="NormalWeb"/>
        <w:spacing w:before="0" w:after="0"/>
        <w:jc w:val="both"/>
        <w:rPr>
          <w:color w:val="000000"/>
          <w:sz w:val="20"/>
          <w:szCs w:val="19"/>
        </w:rPr>
      </w:pPr>
    </w:p>
    <w:p w14:paraId="62F2F233" w14:textId="77777777" w:rsidR="001639AF" w:rsidRPr="001639AF" w:rsidRDefault="001639AF" w:rsidP="001639AF">
      <w:pPr>
        <w:pStyle w:val="NormalWeb"/>
        <w:spacing w:before="0" w:after="0"/>
        <w:jc w:val="both"/>
        <w:rPr>
          <w:color w:val="000000"/>
          <w:sz w:val="20"/>
          <w:szCs w:val="19"/>
        </w:rPr>
      </w:pPr>
    </w:p>
    <w:p w14:paraId="2C7317C3" w14:textId="35CDEFF2" w:rsidR="002D68B4" w:rsidRPr="000A42F8" w:rsidRDefault="002D68B4" w:rsidP="002D68B4">
      <w:pPr>
        <w:pStyle w:val="Heading1"/>
        <w:numPr>
          <w:ilvl w:val="0"/>
          <w:numId w:val="17"/>
        </w:numPr>
      </w:pPr>
      <w:bookmarkStart w:id="129" w:name="_Design"/>
      <w:bookmarkEnd w:id="129"/>
      <w:r w:rsidRPr="000A42F8">
        <w:t>Design</w:t>
      </w:r>
    </w:p>
    <w:p w14:paraId="0E256FB2" w14:textId="77777777" w:rsidR="004810A9" w:rsidRPr="00C509FF" w:rsidDel="003C6842" w:rsidRDefault="004810A9" w:rsidP="003935F7">
      <w:pPr>
        <w:rPr>
          <w:del w:id="130" w:author="Gerard Blanco Bernal (Student)" w:date="2022-04-14T21:01:00Z"/>
          <w:color w:val="000000"/>
          <w:sz w:val="22"/>
          <w:szCs w:val="22"/>
        </w:rPr>
      </w:pPr>
      <w:bookmarkStart w:id="131" w:name="_Hlk99977599"/>
      <w:bookmarkStart w:id="132" w:name="_Hlk99978017"/>
      <w:r w:rsidRPr="00C509FF">
        <w:rPr>
          <w:b/>
          <w:bCs/>
          <w:color w:val="000000"/>
          <w:sz w:val="22"/>
          <w:szCs w:val="22"/>
        </w:rPr>
        <w:t>4.1</w:t>
      </w:r>
      <w:bookmarkEnd w:id="131"/>
      <w:r w:rsidRPr="00C509FF">
        <w:rPr>
          <w:b/>
          <w:bCs/>
          <w:color w:val="000000"/>
          <w:sz w:val="22"/>
          <w:szCs w:val="22"/>
        </w:rPr>
        <w:t xml:space="preserve"> </w:t>
      </w:r>
      <w:r w:rsidR="00C509FF" w:rsidRPr="00C509FF">
        <w:rPr>
          <w:b/>
          <w:bCs/>
          <w:color w:val="000000"/>
          <w:sz w:val="22"/>
          <w:szCs w:val="22"/>
        </w:rPr>
        <w:t>Technologies and Languages</w:t>
      </w:r>
      <w:r w:rsidR="00C509FF">
        <w:rPr>
          <w:b/>
          <w:bCs/>
          <w:color w:val="000000"/>
          <w:sz w:val="22"/>
          <w:szCs w:val="22"/>
        </w:rPr>
        <w:t xml:space="preserve">    </w:t>
      </w:r>
    </w:p>
    <w:bookmarkEnd w:id="132"/>
    <w:p w14:paraId="2094B1D8" w14:textId="1C33F931" w:rsidR="004810A9" w:rsidRDefault="004810A9" w:rsidP="003935F7">
      <w:pPr>
        <w:rPr>
          <w:color w:val="000000"/>
        </w:rPr>
      </w:pPr>
    </w:p>
    <w:p w14:paraId="10EB835A" w14:textId="7FB25F28" w:rsidR="0021634C" w:rsidDel="003C6842" w:rsidRDefault="0021634C" w:rsidP="0021634C">
      <w:pPr>
        <w:rPr>
          <w:del w:id="133" w:author="Gerard Blanco Bernal (Student)" w:date="2022-04-14T21:01:00Z"/>
          <w:b/>
          <w:bCs/>
          <w:color w:val="000000"/>
        </w:rPr>
      </w:pPr>
      <w:del w:id="134" w:author="Gerard Blanco Bernal (Student)" w:date="2022-04-14T21:01:00Z">
        <w:r w:rsidRPr="002E5703" w:rsidDel="003C6842">
          <w:rPr>
            <w:b/>
            <w:bCs/>
            <w:color w:val="000000"/>
          </w:rPr>
          <w:delText>What tools, technologies, and languages did you decide to use? Why? What were the alternatives? Did you choose tools appropriate to the software development process and software development methodology that you were undertaking, and which would normally be considered by a professional software development team?</w:delText>
        </w:r>
      </w:del>
    </w:p>
    <w:p w14:paraId="2314112F" w14:textId="4F30DE0D" w:rsidR="002E5703" w:rsidRPr="002E5703" w:rsidDel="003C6842" w:rsidRDefault="002E5703" w:rsidP="0021634C">
      <w:pPr>
        <w:rPr>
          <w:del w:id="135" w:author="Gerard Blanco Bernal (Student)" w:date="2022-04-14T21:01:00Z"/>
          <w:b/>
          <w:bCs/>
          <w:color w:val="000000"/>
        </w:rPr>
      </w:pPr>
    </w:p>
    <w:p w14:paraId="4A98FF26" w14:textId="0875C8CD" w:rsidR="002E5703" w:rsidRPr="002E5703" w:rsidDel="003C6842" w:rsidRDefault="002E5703" w:rsidP="002E5703">
      <w:pPr>
        <w:rPr>
          <w:del w:id="136" w:author="Gerard Blanco Bernal (Student)" w:date="2022-04-14T21:01:00Z"/>
          <w:b/>
          <w:bCs/>
          <w:color w:val="000000"/>
        </w:rPr>
      </w:pPr>
      <w:del w:id="137" w:author="Gerard Blanco Bernal (Student)" w:date="2022-04-14T21:01:00Z">
        <w:r w:rsidRPr="002E5703" w:rsidDel="003C6842">
          <w:rPr>
            <w:b/>
            <w:bCs/>
            <w:color w:val="000000"/>
          </w:rPr>
          <w:delText>What were the major</w:delText>
        </w:r>
      </w:del>
    </w:p>
    <w:p w14:paraId="6A812041" w14:textId="755BAF10" w:rsidR="002E5703" w:rsidRPr="002E5703" w:rsidDel="003C6842" w:rsidRDefault="002E5703" w:rsidP="002E5703">
      <w:pPr>
        <w:rPr>
          <w:del w:id="138" w:author="Gerard Blanco Bernal (Student)" w:date="2022-04-14T21:01:00Z"/>
          <w:b/>
          <w:bCs/>
          <w:color w:val="000000"/>
        </w:rPr>
      </w:pPr>
      <w:del w:id="139" w:author="Gerard Blanco Bernal (Student)" w:date="2022-04-14T21:01:00Z">
        <w:r w:rsidRPr="002E5703" w:rsidDel="003C6842">
          <w:rPr>
            <w:b/>
            <w:bCs/>
            <w:color w:val="000000"/>
          </w:rPr>
          <w:delText>design decisions that had to made, e.g. user interface</w:delText>
        </w:r>
      </w:del>
    </w:p>
    <w:p w14:paraId="76BF5A71" w14:textId="1E5DA730" w:rsidR="002E5703" w:rsidRPr="002E5703" w:rsidDel="003C6842" w:rsidRDefault="002E5703" w:rsidP="002E5703">
      <w:pPr>
        <w:rPr>
          <w:del w:id="140" w:author="Gerard Blanco Bernal (Student)" w:date="2022-04-14T21:01:00Z"/>
          <w:b/>
          <w:bCs/>
          <w:color w:val="000000"/>
        </w:rPr>
      </w:pPr>
      <w:del w:id="141" w:author="Gerard Blanco Bernal (Student)" w:date="2022-04-14T21:01:00Z">
        <w:r w:rsidRPr="002E5703" w:rsidDel="003C6842">
          <w:rPr>
            <w:b/>
            <w:bCs/>
            <w:color w:val="000000"/>
          </w:rPr>
          <w:delText>choices, technology choices, algorithm choices?</w:delText>
        </w:r>
      </w:del>
    </w:p>
    <w:p w14:paraId="25FD926B" w14:textId="79E9B79E" w:rsidR="002E5703" w:rsidRPr="002E5703" w:rsidDel="003C6842" w:rsidRDefault="002E5703" w:rsidP="002E5703">
      <w:pPr>
        <w:rPr>
          <w:del w:id="142" w:author="Gerard Blanco Bernal (Student)" w:date="2022-04-14T21:01:00Z"/>
          <w:b/>
          <w:bCs/>
          <w:color w:val="000000"/>
        </w:rPr>
      </w:pPr>
      <w:del w:id="143" w:author="Gerard Blanco Bernal (Student)" w:date="2022-04-14T21:01:00Z">
        <w:r w:rsidRPr="002E5703" w:rsidDel="003C6842">
          <w:rPr>
            <w:b/>
            <w:bCs/>
            <w:color w:val="000000"/>
          </w:rPr>
          <w:delText>Is there evidence of your system design? E.g. user</w:delText>
        </w:r>
      </w:del>
    </w:p>
    <w:p w14:paraId="5DFBD846" w14:textId="31A17209" w:rsidR="00E4670B" w:rsidRPr="002E5703" w:rsidDel="007F481B" w:rsidRDefault="002E5703" w:rsidP="002E5703">
      <w:pPr>
        <w:rPr>
          <w:del w:id="144" w:author="Gerard Blanco Bernal (Student)" w:date="2022-04-14T16:17:00Z"/>
          <w:b/>
          <w:bCs/>
          <w:color w:val="000000"/>
        </w:rPr>
      </w:pPr>
      <w:del w:id="145" w:author="Gerard Blanco Bernal (Student)" w:date="2022-04-14T21:01:00Z">
        <w:r w:rsidRPr="002E5703" w:rsidDel="003C6842">
          <w:rPr>
            <w:b/>
            <w:bCs/>
            <w:color w:val="000000"/>
          </w:rPr>
          <w:delText>interface prototypes, design diagrams, etc.</w:delText>
        </w:r>
        <w:r w:rsidRPr="002E5703" w:rsidDel="003C6842">
          <w:rPr>
            <w:b/>
            <w:bCs/>
            <w:color w:val="000000"/>
          </w:rPr>
          <w:cr/>
        </w:r>
      </w:del>
    </w:p>
    <w:p w14:paraId="7EA4C6A2" w14:textId="5702AC06" w:rsidR="00C324AB" w:rsidRDefault="00C324AB" w:rsidP="0021634C">
      <w:pPr>
        <w:rPr>
          <w:color w:val="000000"/>
        </w:rPr>
      </w:pPr>
    </w:p>
    <w:p w14:paraId="513DD9FC" w14:textId="0692CFFC" w:rsidR="00C324AB" w:rsidRDefault="00C324AB" w:rsidP="0021634C">
      <w:pPr>
        <w:rPr>
          <w:color w:val="000000"/>
        </w:rPr>
      </w:pPr>
      <w:r>
        <w:rPr>
          <w:color w:val="000000"/>
        </w:rPr>
        <w:t xml:space="preserve">Before </w:t>
      </w:r>
      <w:r w:rsidR="00816D9B">
        <w:rPr>
          <w:color w:val="000000"/>
        </w:rPr>
        <w:t>the researcher could begin the project, the software development tool</w:t>
      </w:r>
      <w:r w:rsidR="0045647E">
        <w:rPr>
          <w:color w:val="000000"/>
        </w:rPr>
        <w:t>s</w:t>
      </w:r>
      <w:r w:rsidR="00816D9B">
        <w:rPr>
          <w:color w:val="000000"/>
        </w:rPr>
        <w:t xml:space="preserve">, technologies and languages had to be </w:t>
      </w:r>
      <w:r w:rsidR="00555BDF">
        <w:rPr>
          <w:color w:val="000000"/>
        </w:rPr>
        <w:t>considered in</w:t>
      </w:r>
      <w:r w:rsidR="00816D9B">
        <w:rPr>
          <w:color w:val="000000"/>
        </w:rPr>
        <w:t xml:space="preserve"> order to </w:t>
      </w:r>
      <w:r w:rsidR="0045647E">
        <w:rPr>
          <w:color w:val="000000"/>
        </w:rPr>
        <w:t>ensure the delivery of a high-quality, intuitive, and usable product by the end of the given timeframe.</w:t>
      </w:r>
    </w:p>
    <w:p w14:paraId="0FEF8B9E" w14:textId="73CBD8E7" w:rsidR="002E5703" w:rsidRDefault="002E5703" w:rsidP="0021634C">
      <w:pPr>
        <w:rPr>
          <w:color w:val="000000"/>
        </w:rPr>
      </w:pPr>
    </w:p>
    <w:p w14:paraId="6D51F235" w14:textId="32D16C09" w:rsidR="00876BD2" w:rsidRDefault="005B7563" w:rsidP="0021634C">
      <w:pPr>
        <w:rPr>
          <w:color w:val="000000"/>
        </w:rPr>
      </w:pPr>
      <w:r>
        <w:rPr>
          <w:color w:val="000000"/>
        </w:rPr>
        <w:t>Firstly,</w:t>
      </w:r>
      <w:r w:rsidR="00A5400C">
        <w:rPr>
          <w:color w:val="000000"/>
        </w:rPr>
        <w:t xml:space="preserve"> and most importantly, the researcher had to choose which board best suite</w:t>
      </w:r>
      <w:r w:rsidR="00F54723">
        <w:rPr>
          <w:color w:val="000000"/>
        </w:rPr>
        <w:t>d the needs of the project</w:t>
      </w:r>
      <w:r>
        <w:rPr>
          <w:color w:val="000000"/>
        </w:rPr>
        <w:t xml:space="preserve">. The market for </w:t>
      </w:r>
      <w:r w:rsidR="00E423E4" w:rsidRPr="00E423E4">
        <w:rPr>
          <w:color w:val="000000"/>
        </w:rPr>
        <w:t>Internet of Things</w:t>
      </w:r>
      <w:r w:rsidR="00E423E4">
        <w:rPr>
          <w:color w:val="000000"/>
        </w:rPr>
        <w:t xml:space="preserve"> (</w:t>
      </w:r>
      <w:r>
        <w:rPr>
          <w:color w:val="000000"/>
        </w:rPr>
        <w:t>IoT</w:t>
      </w:r>
      <w:r w:rsidR="00E423E4">
        <w:rPr>
          <w:color w:val="000000"/>
        </w:rPr>
        <w:t>)</w:t>
      </w:r>
      <w:r>
        <w:rPr>
          <w:color w:val="000000"/>
        </w:rPr>
        <w:t xml:space="preserve"> boards for development and prototyping is nothing short of scarce</w:t>
      </w:r>
      <w:r w:rsidR="003F0D52">
        <w:rPr>
          <w:color w:val="000000"/>
        </w:rPr>
        <w:t xml:space="preserve"> at the time of writing; with a </w:t>
      </w:r>
      <w:r w:rsidR="003F0D52" w:rsidRPr="003F0D52">
        <w:rPr>
          <w:color w:val="000000"/>
        </w:rPr>
        <w:t>wide variety on offer</w:t>
      </w:r>
      <w:r w:rsidR="003F0D52">
        <w:rPr>
          <w:color w:val="000000"/>
        </w:rPr>
        <w:t xml:space="preserve">, </w:t>
      </w:r>
      <w:r w:rsidR="003F0D52" w:rsidRPr="003F0D52">
        <w:rPr>
          <w:color w:val="000000"/>
        </w:rPr>
        <w:t>one can choose from microcontroller-based boards</w:t>
      </w:r>
      <w:r w:rsidR="00412887">
        <w:rPr>
          <w:color w:val="000000"/>
        </w:rPr>
        <w:t xml:space="preserve"> (MCUs)</w:t>
      </w:r>
      <w:r w:rsidR="003F0D52" w:rsidRPr="003F0D52">
        <w:rPr>
          <w:color w:val="000000"/>
        </w:rPr>
        <w:t xml:space="preserve">, Single-Board </w:t>
      </w:r>
      <w:r w:rsidR="003F0D52" w:rsidRPr="003F0D52">
        <w:rPr>
          <w:color w:val="000000"/>
        </w:rPr>
        <w:t>Computers (SBC</w:t>
      </w:r>
      <w:r w:rsidR="003C34E3">
        <w:rPr>
          <w:color w:val="000000"/>
        </w:rPr>
        <w:t>s</w:t>
      </w:r>
      <w:r w:rsidR="003F0D52" w:rsidRPr="003F0D52">
        <w:rPr>
          <w:color w:val="000000"/>
        </w:rPr>
        <w:t xml:space="preserve">) or even </w:t>
      </w:r>
      <w:r w:rsidR="00876BD2">
        <w:rPr>
          <w:color w:val="000000"/>
        </w:rPr>
        <w:t>Field-Programmable Gate Arrays (FPGAs) to</w:t>
      </w:r>
      <w:r w:rsidR="003F0D52">
        <w:rPr>
          <w:color w:val="000000"/>
        </w:rPr>
        <w:t xml:space="preserve"> design a network of interacting devices</w:t>
      </w:r>
      <w:r w:rsidR="003F0D52" w:rsidRPr="003F0D52">
        <w:rPr>
          <w:color w:val="000000"/>
        </w:rPr>
        <w:t>.</w:t>
      </w:r>
      <w:r w:rsidR="00876BD2">
        <w:rPr>
          <w:color w:val="000000"/>
        </w:rPr>
        <w:t xml:space="preserve"> These are three different kinds of electronic platforms, each with their respective advantages and disadvantages.</w:t>
      </w:r>
    </w:p>
    <w:p w14:paraId="129C531F" w14:textId="122D82AA" w:rsidR="00A234EA" w:rsidRDefault="00A234EA" w:rsidP="0021634C">
      <w:pPr>
        <w:rPr>
          <w:color w:val="000000"/>
        </w:rPr>
      </w:pPr>
    </w:p>
    <w:p w14:paraId="48FF61A2" w14:textId="32B62FBE" w:rsidR="00D43A25" w:rsidRDefault="00A234EA" w:rsidP="0021634C">
      <w:pPr>
        <w:rPr>
          <w:color w:val="000000"/>
        </w:rPr>
      </w:pPr>
      <w:r>
        <w:rPr>
          <w:color w:val="000000"/>
        </w:rPr>
        <w:t xml:space="preserve">The researcher had no prior </w:t>
      </w:r>
      <w:r w:rsidR="008B5974">
        <w:rPr>
          <w:color w:val="000000"/>
        </w:rPr>
        <w:t>experience</w:t>
      </w:r>
      <w:r>
        <w:rPr>
          <w:color w:val="000000"/>
        </w:rPr>
        <w:t xml:space="preserve"> with Hardware Description Language</w:t>
      </w:r>
      <w:r w:rsidR="008B5974">
        <w:rPr>
          <w:color w:val="000000"/>
        </w:rPr>
        <w:t>s</w:t>
      </w:r>
      <w:r>
        <w:rPr>
          <w:color w:val="000000"/>
        </w:rPr>
        <w:t xml:space="preserve"> (HDL)</w:t>
      </w:r>
      <w:r w:rsidR="008B5974">
        <w:rPr>
          <w:color w:val="000000"/>
        </w:rPr>
        <w:t xml:space="preserve"> such as </w:t>
      </w:r>
      <w:r w:rsidR="004E398D">
        <w:rPr>
          <w:color w:val="000000"/>
        </w:rPr>
        <w:t xml:space="preserve">Verilog or VHDL </w:t>
      </w:r>
      <w:r w:rsidR="008B5974">
        <w:rPr>
          <w:color w:val="000000"/>
        </w:rPr>
        <w:t>used with FPGAs.</w:t>
      </w:r>
      <w:r w:rsidR="004E398D">
        <w:rPr>
          <w:color w:val="000000"/>
        </w:rPr>
        <w:t xml:space="preserve"> HDLs are visually similar to software but perform a very different function. </w:t>
      </w:r>
      <w:r w:rsidR="004E398D" w:rsidRPr="004E398D">
        <w:rPr>
          <w:color w:val="000000"/>
        </w:rPr>
        <w:t>While software provides a set of instructions to execute on hardware, HDL tells the FPGA how to configure its internal circuitry.</w:t>
      </w:r>
      <w:r w:rsidR="004E398D">
        <w:rPr>
          <w:color w:val="000000"/>
        </w:rPr>
        <w:t xml:space="preserve"> Although this wasn’t an immediate deterrent to </w:t>
      </w:r>
      <w:r w:rsidR="00D43A25">
        <w:rPr>
          <w:color w:val="000000"/>
        </w:rPr>
        <w:t>the use of FPGAs</w:t>
      </w:r>
      <w:r w:rsidR="004E398D">
        <w:rPr>
          <w:color w:val="000000"/>
        </w:rPr>
        <w:t>, the familiar</w:t>
      </w:r>
      <w:r w:rsidR="00412887">
        <w:rPr>
          <w:color w:val="000000"/>
        </w:rPr>
        <w:t xml:space="preserve">ity of Linux distributions available with SBCs or the possibility </w:t>
      </w:r>
      <w:r w:rsidR="009544C7">
        <w:rPr>
          <w:color w:val="000000"/>
        </w:rPr>
        <w:t>of</w:t>
      </w:r>
      <w:r w:rsidR="00412887">
        <w:rPr>
          <w:color w:val="000000"/>
        </w:rPr>
        <w:t xml:space="preserve"> </w:t>
      </w:r>
      <w:r w:rsidR="00D43A25">
        <w:rPr>
          <w:color w:val="000000"/>
        </w:rPr>
        <w:t>cod</w:t>
      </w:r>
      <w:r w:rsidR="009544C7">
        <w:rPr>
          <w:color w:val="000000"/>
        </w:rPr>
        <w:t>ing</w:t>
      </w:r>
      <w:r w:rsidR="00623517">
        <w:rPr>
          <w:color w:val="000000"/>
        </w:rPr>
        <w:t xml:space="preserve"> standard software</w:t>
      </w:r>
      <w:r w:rsidR="00D43A25">
        <w:rPr>
          <w:color w:val="000000"/>
        </w:rPr>
        <w:t xml:space="preserve"> in C with MCUs was undeniably more attractive. For this</w:t>
      </w:r>
      <w:r w:rsidR="00623517">
        <w:rPr>
          <w:color w:val="000000"/>
        </w:rPr>
        <w:t xml:space="preserve"> reason, the researcher discarded FPGAs as a possible board on which to develop the project.</w:t>
      </w:r>
    </w:p>
    <w:p w14:paraId="6A863972" w14:textId="77777777" w:rsidR="00876BD2" w:rsidRDefault="00876BD2" w:rsidP="0021634C">
      <w:pPr>
        <w:rPr>
          <w:color w:val="000000"/>
        </w:rPr>
      </w:pPr>
    </w:p>
    <w:p w14:paraId="68BF1D84" w14:textId="77777777" w:rsidR="009544C7" w:rsidRDefault="00D80516" w:rsidP="0021634C">
      <w:pPr>
        <w:rPr>
          <w:color w:val="000000"/>
        </w:rPr>
      </w:pPr>
      <w:r w:rsidRPr="00D80516">
        <w:rPr>
          <w:color w:val="000000"/>
        </w:rPr>
        <w:t xml:space="preserve">Microcontrollers </w:t>
      </w:r>
      <w:r>
        <w:rPr>
          <w:color w:val="000000"/>
        </w:rPr>
        <w:t>were</w:t>
      </w:r>
      <w:r w:rsidRPr="00D80516">
        <w:rPr>
          <w:color w:val="000000"/>
        </w:rPr>
        <w:t xml:space="preserve"> perhaps the </w:t>
      </w:r>
      <w:r>
        <w:rPr>
          <w:color w:val="000000"/>
        </w:rPr>
        <w:t xml:space="preserve">simpler </w:t>
      </w:r>
      <w:r w:rsidRPr="00D80516">
        <w:rPr>
          <w:color w:val="000000"/>
        </w:rPr>
        <w:t xml:space="preserve">of the </w:t>
      </w:r>
      <w:r>
        <w:rPr>
          <w:color w:val="000000"/>
        </w:rPr>
        <w:t>two</w:t>
      </w:r>
      <w:r w:rsidRPr="00D80516">
        <w:rPr>
          <w:color w:val="000000"/>
        </w:rPr>
        <w:t xml:space="preserve"> devices </w:t>
      </w:r>
      <w:r>
        <w:rPr>
          <w:color w:val="000000"/>
        </w:rPr>
        <w:t>remaining</w:t>
      </w:r>
      <w:r w:rsidRPr="00D80516">
        <w:rPr>
          <w:color w:val="000000"/>
        </w:rPr>
        <w:t xml:space="preserve">. </w:t>
      </w:r>
      <w:r>
        <w:rPr>
          <w:color w:val="000000"/>
        </w:rPr>
        <w:t>They frequently carry</w:t>
      </w:r>
      <w:r w:rsidRPr="00D80516">
        <w:rPr>
          <w:color w:val="000000"/>
        </w:rPr>
        <w:t xml:space="preserve"> Atmel’s AVR microcontroller </w:t>
      </w:r>
      <w:r>
        <w:rPr>
          <w:color w:val="000000"/>
        </w:rPr>
        <w:t xml:space="preserve">chips which </w:t>
      </w:r>
      <w:r w:rsidRPr="00D80516">
        <w:rPr>
          <w:color w:val="000000"/>
        </w:rPr>
        <w:t>make programming easy by including a bootloader that allows</w:t>
      </w:r>
      <w:r>
        <w:rPr>
          <w:color w:val="000000"/>
        </w:rPr>
        <w:t xml:space="preserve"> a computer </w:t>
      </w:r>
      <w:r w:rsidRPr="00D80516">
        <w:rPr>
          <w:color w:val="000000"/>
        </w:rPr>
        <w:t xml:space="preserve">and </w:t>
      </w:r>
      <w:r>
        <w:rPr>
          <w:color w:val="000000"/>
        </w:rPr>
        <w:t>a microcontroller</w:t>
      </w:r>
      <w:r w:rsidRPr="00D80516">
        <w:rPr>
          <w:color w:val="000000"/>
        </w:rPr>
        <w:t xml:space="preserve"> to </w:t>
      </w:r>
      <w:r w:rsidR="00B66CE0">
        <w:rPr>
          <w:color w:val="000000"/>
        </w:rPr>
        <w:t>communicate</w:t>
      </w:r>
      <w:r w:rsidRPr="00D80516">
        <w:rPr>
          <w:color w:val="000000"/>
        </w:rPr>
        <w:t xml:space="preserve"> and install sketches</w:t>
      </w:r>
      <w:r>
        <w:rPr>
          <w:color w:val="000000"/>
        </w:rPr>
        <w:t xml:space="preserve"> (programs)</w:t>
      </w:r>
      <w:r w:rsidRPr="00D80516">
        <w:rPr>
          <w:color w:val="000000"/>
        </w:rPr>
        <w:t xml:space="preserve"> directly. </w:t>
      </w:r>
      <w:r>
        <w:rPr>
          <w:color w:val="000000"/>
        </w:rPr>
        <w:t>However, m</w:t>
      </w:r>
      <w:r w:rsidRPr="00D80516">
        <w:rPr>
          <w:color w:val="000000"/>
        </w:rPr>
        <w:t>ost microcontrollers tend to be single core processors</w:t>
      </w:r>
      <w:r w:rsidR="00B66CE0">
        <w:rPr>
          <w:color w:val="000000"/>
        </w:rPr>
        <w:t>,</w:t>
      </w:r>
      <w:r w:rsidRPr="00D80516">
        <w:rPr>
          <w:color w:val="000000"/>
        </w:rPr>
        <w:t xml:space="preserve"> </w:t>
      </w:r>
      <w:r w:rsidR="00B66CE0">
        <w:rPr>
          <w:color w:val="000000"/>
        </w:rPr>
        <w:t>so true multithreading is impossible.</w:t>
      </w:r>
      <w:r w:rsidR="005430F1">
        <w:rPr>
          <w:color w:val="000000"/>
        </w:rPr>
        <w:t xml:space="preserve"> This simplicity normally makes them fairly inexpensive, but their functionality is limited compared to that of SBCs, making them a sub-par choice for computationally intensive tasks</w:t>
      </w:r>
      <w:r w:rsidR="00E223F1">
        <w:rPr>
          <w:color w:val="000000"/>
        </w:rPr>
        <w:t xml:space="preserve"> or anything other than a single program intended to run repeatedly</w:t>
      </w:r>
      <w:r w:rsidR="005430F1">
        <w:rPr>
          <w:color w:val="000000"/>
        </w:rPr>
        <w:t>.</w:t>
      </w:r>
      <w:r w:rsidR="00E223F1">
        <w:rPr>
          <w:color w:val="000000"/>
        </w:rPr>
        <w:t xml:space="preserve"> </w:t>
      </w:r>
    </w:p>
    <w:p w14:paraId="293E21E9" w14:textId="4FA7A5E9" w:rsidR="005430F1" w:rsidRDefault="005430F1" w:rsidP="0021634C">
      <w:pPr>
        <w:rPr>
          <w:color w:val="000000"/>
        </w:rPr>
      </w:pPr>
    </w:p>
    <w:p w14:paraId="5C57DECA" w14:textId="744B16ED" w:rsidR="00495D84" w:rsidRDefault="005430F1" w:rsidP="0021634C">
      <w:pPr>
        <w:rPr>
          <w:color w:val="000000"/>
        </w:rPr>
      </w:pPr>
      <w:r>
        <w:rPr>
          <w:color w:val="000000"/>
        </w:rPr>
        <w:t>SBCs are usually complete with an operating system</w:t>
      </w:r>
      <w:r w:rsidR="004E5945">
        <w:rPr>
          <w:color w:val="000000"/>
        </w:rPr>
        <w:t xml:space="preserve"> (</w:t>
      </w:r>
      <w:r>
        <w:rPr>
          <w:color w:val="000000"/>
        </w:rPr>
        <w:t>normally a distribution of Linux</w:t>
      </w:r>
      <w:r w:rsidR="004E5945">
        <w:rPr>
          <w:color w:val="000000"/>
        </w:rPr>
        <w:t>)</w:t>
      </w:r>
      <w:r w:rsidR="00256752">
        <w:rPr>
          <w:color w:val="000000"/>
        </w:rPr>
        <w:t xml:space="preserve">, microprocessors, memory, input/output (I/O) and other features customary of functional computers. </w:t>
      </w:r>
      <w:r w:rsidR="00256752" w:rsidRPr="00256752">
        <w:rPr>
          <w:color w:val="000000"/>
        </w:rPr>
        <w:t>Single board computers are most commonly used in industrial situations where they are</w:t>
      </w:r>
      <w:r w:rsidR="00FF36C6">
        <w:rPr>
          <w:color w:val="000000"/>
        </w:rPr>
        <w:t xml:space="preserve"> </w:t>
      </w:r>
      <w:r w:rsidR="00256752" w:rsidRPr="00256752">
        <w:rPr>
          <w:color w:val="000000"/>
        </w:rPr>
        <w:t xml:space="preserve">embedded within other devices to provide </w:t>
      </w:r>
      <w:r w:rsidR="00FF36C6">
        <w:rPr>
          <w:color w:val="000000"/>
        </w:rPr>
        <w:t>automation</w:t>
      </w:r>
      <w:r w:rsidR="00256752" w:rsidRPr="00256752">
        <w:rPr>
          <w:color w:val="000000"/>
        </w:rPr>
        <w:t xml:space="preserve"> and interfacing.</w:t>
      </w:r>
      <w:r w:rsidR="00256752">
        <w:rPr>
          <w:color w:val="000000"/>
        </w:rPr>
        <w:t xml:space="preserve"> </w:t>
      </w:r>
      <w:r w:rsidR="00256752" w:rsidRPr="00256752">
        <w:rPr>
          <w:color w:val="000000"/>
        </w:rPr>
        <w:t>Because of the very high levels of integration, reduced component counts and reduced connector counts, SBCs are often smaller, lighter, more power efficient and more reliable than comparable multi-board computers.</w:t>
      </w:r>
      <w:r w:rsidR="00FF36C6">
        <w:rPr>
          <w:color w:val="000000"/>
        </w:rPr>
        <w:t xml:space="preserve"> [</w:t>
      </w:r>
      <w:ins w:id="146" w:author="Gerard Blanco Bernal (Student)" w:date="2022-04-14T21:39:00Z">
        <w:r w:rsidR="000F4B72">
          <w:rPr>
            <w:color w:val="000000"/>
          </w:rPr>
          <w:fldChar w:fldCharType="begin"/>
        </w:r>
        <w:r w:rsidR="000F4B72">
          <w:rPr>
            <w:color w:val="000000"/>
          </w:rPr>
          <w:instrText xml:space="preserve"> HYPERLINK  \l "_References" </w:instrText>
        </w:r>
        <w:r w:rsidR="000F4B72">
          <w:rPr>
            <w:color w:val="000000"/>
          </w:rPr>
          <w:fldChar w:fldCharType="separate"/>
        </w:r>
        <w:r w:rsidR="000F4B72" w:rsidRPr="000F4B72">
          <w:rPr>
            <w:rStyle w:val="Hyperlink"/>
          </w:rPr>
          <w:t>15</w:t>
        </w:r>
        <w:r w:rsidR="000F4B72">
          <w:rPr>
            <w:color w:val="000000"/>
          </w:rPr>
          <w:fldChar w:fldCharType="end"/>
        </w:r>
      </w:ins>
      <w:del w:id="147" w:author="Gerard Blanco Bernal (Student)" w:date="2022-04-14T21:39:00Z">
        <w:r w:rsidR="00CB45E1" w:rsidDel="000F4B72">
          <w:fldChar w:fldCharType="begin"/>
        </w:r>
        <w:r w:rsidR="00CB45E1" w:rsidDel="000F4B72">
          <w:delInstrText xml:space="preserve"> HYPERLINK "https://en.wikipedia.org/wiki/Single-board_computer" </w:delInstrText>
        </w:r>
        <w:r w:rsidR="00CB45E1" w:rsidDel="000F4B72">
          <w:fldChar w:fldCharType="separate"/>
        </w:r>
        <w:r w:rsidR="00FF36C6" w:rsidRPr="00FF36C6" w:rsidDel="000F4B72">
          <w:rPr>
            <w:rStyle w:val="Hyperlink"/>
          </w:rPr>
          <w:delText>x</w:delText>
        </w:r>
        <w:r w:rsidR="00CB45E1" w:rsidDel="000F4B72">
          <w:rPr>
            <w:rStyle w:val="Hyperlink"/>
          </w:rPr>
          <w:fldChar w:fldCharType="end"/>
        </w:r>
      </w:del>
      <w:r w:rsidR="00FF36C6">
        <w:rPr>
          <w:color w:val="000000"/>
        </w:rPr>
        <w:t xml:space="preserve">] </w:t>
      </w:r>
      <w:r w:rsidR="00FF36C6" w:rsidRPr="00FF36C6">
        <w:rPr>
          <w:color w:val="000000"/>
        </w:rPr>
        <w:t>They are also used in applications for process control, like complex robotic systems and processor-intensive applications</w:t>
      </w:r>
      <w:r w:rsidR="00FF36C6">
        <w:rPr>
          <w:color w:val="000000"/>
        </w:rPr>
        <w:t xml:space="preserve">, hence </w:t>
      </w:r>
      <w:r w:rsidR="00FF36C6" w:rsidRPr="00FF36C6">
        <w:rPr>
          <w:color w:val="000000"/>
        </w:rPr>
        <w:t>often considered an excellent alternative to microcontrollers</w:t>
      </w:r>
      <w:r w:rsidR="00FF36C6">
        <w:rPr>
          <w:color w:val="000000"/>
        </w:rPr>
        <w:t xml:space="preserve"> in projects where their processing power falls short.</w:t>
      </w:r>
    </w:p>
    <w:p w14:paraId="516E7CBE" w14:textId="16B458B9" w:rsidR="00256752" w:rsidRDefault="00256752" w:rsidP="0021634C">
      <w:pPr>
        <w:rPr>
          <w:color w:val="000000"/>
        </w:rPr>
      </w:pPr>
    </w:p>
    <w:p w14:paraId="2473B0E0" w14:textId="68078028" w:rsidR="00495D84" w:rsidRPr="00495D84" w:rsidRDefault="00495D84" w:rsidP="00495D84">
      <w:pPr>
        <w:rPr>
          <w:color w:val="000000"/>
        </w:rPr>
      </w:pPr>
      <w:r w:rsidRPr="00495D84">
        <w:rPr>
          <w:color w:val="000000"/>
        </w:rPr>
        <w:t xml:space="preserve">Running object detection models, an intelligent </w:t>
      </w:r>
      <w:r w:rsidR="00EE2D55">
        <w:rPr>
          <w:color w:val="000000"/>
        </w:rPr>
        <w:t>ChatBot</w:t>
      </w:r>
      <w:r w:rsidRPr="00495D84">
        <w:rPr>
          <w:color w:val="000000"/>
        </w:rPr>
        <w:t xml:space="preserve">, and greenhouse environmental control concurrently </w:t>
      </w:r>
      <w:r w:rsidR="00973549">
        <w:rPr>
          <w:color w:val="000000"/>
        </w:rPr>
        <w:t>was</w:t>
      </w:r>
      <w:r w:rsidRPr="00495D84">
        <w:rPr>
          <w:color w:val="000000"/>
        </w:rPr>
        <w:t xml:space="preserve"> too big of a task for an MCU to cope with. </w:t>
      </w:r>
      <w:r w:rsidR="00FF36C6">
        <w:rPr>
          <w:color w:val="000000"/>
        </w:rPr>
        <w:t xml:space="preserve">For this </w:t>
      </w:r>
      <w:r w:rsidR="00D72F03">
        <w:rPr>
          <w:color w:val="000000"/>
        </w:rPr>
        <w:t>reason,</w:t>
      </w:r>
      <w:r w:rsidR="00FF36C6">
        <w:rPr>
          <w:color w:val="000000"/>
        </w:rPr>
        <w:t xml:space="preserve"> the researcher decided to find an appropriate SBC on which to develop </w:t>
      </w:r>
      <w:r w:rsidR="00D72F03">
        <w:rPr>
          <w:color w:val="000000"/>
        </w:rPr>
        <w:t>the solution.</w:t>
      </w:r>
    </w:p>
    <w:p w14:paraId="79D9D122" w14:textId="77777777" w:rsidR="00623517" w:rsidRDefault="00623517" w:rsidP="0021634C">
      <w:pPr>
        <w:rPr>
          <w:color w:val="000000"/>
        </w:rPr>
      </w:pPr>
    </w:p>
    <w:p w14:paraId="261BB8D7" w14:textId="3EBDC01A" w:rsidR="00127D29" w:rsidRDefault="00914702" w:rsidP="0021634C">
      <w:pPr>
        <w:rPr>
          <w:color w:val="000000"/>
        </w:rPr>
      </w:pPr>
      <w:r>
        <w:rPr>
          <w:color w:val="000000"/>
        </w:rPr>
        <w:t>When picking a</w:t>
      </w:r>
      <w:r w:rsidR="00D72F03">
        <w:rPr>
          <w:color w:val="000000"/>
        </w:rPr>
        <w:t>n SBC</w:t>
      </w:r>
      <w:r>
        <w:rPr>
          <w:color w:val="000000"/>
        </w:rPr>
        <w:t>, a standout feature that had to be considered was the connectivity options</w:t>
      </w:r>
      <w:r w:rsidR="00D72F03">
        <w:rPr>
          <w:color w:val="000000"/>
        </w:rPr>
        <w:t>;</w:t>
      </w:r>
      <w:r>
        <w:rPr>
          <w:color w:val="000000"/>
        </w:rPr>
        <w:t xml:space="preserve"> ultimately the developed prototype would be largely defined by its connectivity</w:t>
      </w:r>
      <w:r w:rsidR="00466A68">
        <w:rPr>
          <w:color w:val="000000"/>
        </w:rPr>
        <w:t xml:space="preserve">. </w:t>
      </w:r>
      <w:r w:rsidR="003E1C7C">
        <w:rPr>
          <w:color w:val="000000"/>
        </w:rPr>
        <w:t>In order to fulfil the user stories and requirements, the hardware</w:t>
      </w:r>
      <w:r w:rsidR="00D72F03">
        <w:rPr>
          <w:color w:val="000000"/>
        </w:rPr>
        <w:t xml:space="preserve"> needed</w:t>
      </w:r>
      <w:r w:rsidR="003E1C7C">
        <w:rPr>
          <w:color w:val="000000"/>
        </w:rPr>
        <w:t xml:space="preserve"> to achieve </w:t>
      </w:r>
      <w:r w:rsidR="004E5945">
        <w:rPr>
          <w:color w:val="000000"/>
        </w:rPr>
        <w:t xml:space="preserve">the necessary </w:t>
      </w:r>
      <w:r w:rsidR="003E1C7C">
        <w:rPr>
          <w:color w:val="000000"/>
        </w:rPr>
        <w:lastRenderedPageBreak/>
        <w:t xml:space="preserve">features had to be </w:t>
      </w:r>
      <w:r w:rsidR="00D72F03">
        <w:rPr>
          <w:color w:val="000000"/>
        </w:rPr>
        <w:t>determined</w:t>
      </w:r>
      <w:r w:rsidR="003E1C7C">
        <w:rPr>
          <w:color w:val="000000"/>
        </w:rPr>
        <w:t xml:space="preserve"> </w:t>
      </w:r>
      <w:r w:rsidR="00D72F03">
        <w:rPr>
          <w:color w:val="000000"/>
        </w:rPr>
        <w:t>in advance</w:t>
      </w:r>
      <w:r w:rsidR="00555BDF">
        <w:rPr>
          <w:color w:val="000000"/>
        </w:rPr>
        <w:t xml:space="preserve"> so that the connectivity options could be </w:t>
      </w:r>
      <w:r w:rsidR="00D72F03">
        <w:rPr>
          <w:color w:val="000000"/>
        </w:rPr>
        <w:t>decided</w:t>
      </w:r>
      <w:r w:rsidR="00555BDF">
        <w:rPr>
          <w:color w:val="000000"/>
        </w:rPr>
        <w:t>.</w:t>
      </w:r>
    </w:p>
    <w:p w14:paraId="1023286D" w14:textId="77777777" w:rsidR="001C214C" w:rsidRDefault="001C214C" w:rsidP="0021634C">
      <w:pPr>
        <w:rPr>
          <w:color w:val="000000"/>
        </w:rPr>
      </w:pPr>
    </w:p>
    <w:p w14:paraId="2660BF74" w14:textId="2754857C" w:rsidR="00555BDF" w:rsidRDefault="001A67DF" w:rsidP="0021634C">
      <w:pPr>
        <w:rPr>
          <w:color w:val="000000"/>
        </w:rPr>
      </w:pPr>
      <w:r>
        <w:rPr>
          <w:color w:val="000000"/>
        </w:rPr>
        <w:t>At</w:t>
      </w:r>
      <w:r w:rsidR="003E1C7C">
        <w:rPr>
          <w:color w:val="000000"/>
        </w:rPr>
        <w:t xml:space="preserve"> the very minimum, </w:t>
      </w:r>
      <w:r>
        <w:rPr>
          <w:color w:val="000000"/>
        </w:rPr>
        <w:t xml:space="preserve">the </w:t>
      </w:r>
      <w:r w:rsidR="00FE26D6">
        <w:rPr>
          <w:color w:val="000000"/>
        </w:rPr>
        <w:t>SBC</w:t>
      </w:r>
      <w:r>
        <w:rPr>
          <w:color w:val="000000"/>
        </w:rPr>
        <w:t xml:space="preserve"> needed to have Wi-Fi connectivity </w:t>
      </w:r>
      <w:del w:id="148" w:author="Gerard Blanco Bernal (Student)" w:date="2022-05-01T10:56:00Z">
        <w:r w:rsidDel="001508C7">
          <w:rPr>
            <w:color w:val="000000"/>
          </w:rPr>
          <w:delText xml:space="preserve">and/ or an </w:delText>
        </w:r>
        <w:r w:rsidR="00C358AA" w:rsidDel="001508C7">
          <w:rPr>
            <w:color w:val="000000"/>
          </w:rPr>
          <w:delText>Ethernet port</w:delText>
        </w:r>
        <w:r w:rsidDel="001508C7">
          <w:rPr>
            <w:color w:val="000000"/>
          </w:rPr>
          <w:delText xml:space="preserve"> </w:delText>
        </w:r>
      </w:del>
      <w:r>
        <w:rPr>
          <w:color w:val="000000"/>
        </w:rPr>
        <w:t>so that the board could communicate</w:t>
      </w:r>
      <w:r w:rsidR="003F1104">
        <w:rPr>
          <w:color w:val="000000"/>
        </w:rPr>
        <w:t xml:space="preserve"> with the user’s mobile device</w:t>
      </w:r>
      <w:r w:rsidR="00C358AA">
        <w:rPr>
          <w:color w:val="000000"/>
        </w:rPr>
        <w:t xml:space="preserve"> using a wireless internet </w:t>
      </w:r>
      <w:ins w:id="149" w:author="Gerard Blanco Bernal (Student)" w:date="2022-05-01T10:56:00Z">
        <w:r w:rsidR="001508C7">
          <w:rPr>
            <w:color w:val="000000"/>
          </w:rPr>
          <w:t>connection</w:t>
        </w:r>
      </w:ins>
      <w:del w:id="150" w:author="Gerard Blanco Bernal (Student)" w:date="2022-05-01T10:56:00Z">
        <w:r w:rsidR="00C358AA" w:rsidDel="001508C7">
          <w:rPr>
            <w:color w:val="000000"/>
          </w:rPr>
          <w:delText>connection or direct Ethernet connection via a PC</w:delText>
        </w:r>
      </w:del>
      <w:r w:rsidR="003F1104">
        <w:rPr>
          <w:color w:val="000000"/>
        </w:rPr>
        <w:t xml:space="preserve">. </w:t>
      </w:r>
      <w:r w:rsidR="00C358AA">
        <w:rPr>
          <w:color w:val="000000"/>
        </w:rPr>
        <w:t>Other necessary features were the likes of</w:t>
      </w:r>
      <w:r w:rsidR="00FE26D6">
        <w:rPr>
          <w:color w:val="000000"/>
        </w:rPr>
        <w:t xml:space="preserve"> s</w:t>
      </w:r>
      <w:r w:rsidR="001C214C">
        <w:rPr>
          <w:color w:val="000000"/>
        </w:rPr>
        <w:t xml:space="preserve">pecial protocols such as I2C </w:t>
      </w:r>
      <w:r w:rsidR="00FE26D6">
        <w:rPr>
          <w:color w:val="000000"/>
        </w:rPr>
        <w:t xml:space="preserve">for </w:t>
      </w:r>
      <w:r w:rsidR="001E1F75">
        <w:rPr>
          <w:color w:val="000000"/>
        </w:rPr>
        <w:t xml:space="preserve">the </w:t>
      </w:r>
      <w:r w:rsidR="001C214C">
        <w:rPr>
          <w:color w:val="000000"/>
        </w:rPr>
        <w:t xml:space="preserve">use of </w:t>
      </w:r>
      <w:r w:rsidR="001E1F75">
        <w:rPr>
          <w:color w:val="000000"/>
        </w:rPr>
        <w:t xml:space="preserve">OLED </w:t>
      </w:r>
      <w:r w:rsidR="001C214C">
        <w:rPr>
          <w:color w:val="000000"/>
        </w:rPr>
        <w:t>displa</w:t>
      </w:r>
      <w:r w:rsidR="001E1F75">
        <w:rPr>
          <w:color w:val="000000"/>
        </w:rPr>
        <w:t>ys</w:t>
      </w:r>
      <w:r w:rsidR="00FE26D6">
        <w:rPr>
          <w:color w:val="000000"/>
        </w:rPr>
        <w:t>, a large number of General-Purpose Input/Output (G</w:t>
      </w:r>
      <w:r w:rsidR="002B0740">
        <w:rPr>
          <w:color w:val="000000"/>
        </w:rPr>
        <w:t>P</w:t>
      </w:r>
      <w:r w:rsidR="00FE26D6">
        <w:rPr>
          <w:color w:val="000000"/>
        </w:rPr>
        <w:t xml:space="preserve">IO) pins to accommodate </w:t>
      </w:r>
      <w:r w:rsidR="00277DD2">
        <w:rPr>
          <w:color w:val="000000"/>
        </w:rPr>
        <w:t xml:space="preserve">for </w:t>
      </w:r>
      <w:r w:rsidR="00FE26D6">
        <w:rPr>
          <w:color w:val="000000"/>
        </w:rPr>
        <w:t xml:space="preserve">the </w:t>
      </w:r>
      <w:r w:rsidR="00C358AA">
        <w:rPr>
          <w:color w:val="000000"/>
        </w:rPr>
        <w:t>needed</w:t>
      </w:r>
      <w:r w:rsidR="00FE26D6">
        <w:rPr>
          <w:color w:val="000000"/>
        </w:rPr>
        <w:t xml:space="preserve"> accessories for </w:t>
      </w:r>
      <w:r w:rsidR="001E1F75">
        <w:rPr>
          <w:color w:val="000000"/>
        </w:rPr>
        <w:t xml:space="preserve">the </w:t>
      </w:r>
      <w:r w:rsidR="00FE26D6">
        <w:rPr>
          <w:color w:val="000000"/>
        </w:rPr>
        <w:t xml:space="preserve">environmental control, and finally the possibility of using Hardware Attached on Top (HAT) modules for </w:t>
      </w:r>
      <w:r w:rsidR="001E1F75">
        <w:rPr>
          <w:color w:val="000000"/>
        </w:rPr>
        <w:t xml:space="preserve">the harnessing of </w:t>
      </w:r>
      <w:r w:rsidR="00FE26D6">
        <w:rPr>
          <w:color w:val="000000"/>
        </w:rPr>
        <w:t>mains electricity</w:t>
      </w:r>
      <w:r w:rsidR="001E1F75">
        <w:rPr>
          <w:color w:val="000000"/>
        </w:rPr>
        <w:t xml:space="preserve"> </w:t>
      </w:r>
      <w:r w:rsidR="00FE26D6">
        <w:rPr>
          <w:color w:val="000000"/>
        </w:rPr>
        <w:t>to power external water pump</w:t>
      </w:r>
      <w:r w:rsidR="00C358AA">
        <w:rPr>
          <w:color w:val="000000"/>
        </w:rPr>
        <w:t>s</w:t>
      </w:r>
      <w:r w:rsidR="00FE26D6">
        <w:rPr>
          <w:color w:val="000000"/>
        </w:rPr>
        <w:t>, solenoid valves, and DC motors</w:t>
      </w:r>
      <w:r w:rsidR="00C358AA">
        <w:rPr>
          <w:color w:val="000000"/>
        </w:rPr>
        <w:t xml:space="preserve">. </w:t>
      </w:r>
      <w:r w:rsidR="00CB3647">
        <w:rPr>
          <w:color w:val="000000"/>
        </w:rPr>
        <w:t>Alt</w:t>
      </w:r>
      <w:r w:rsidR="00C358AA">
        <w:rPr>
          <w:color w:val="000000"/>
        </w:rPr>
        <w:t xml:space="preserve">hough there were more hardware specifications that </w:t>
      </w:r>
      <w:r w:rsidR="00CB3647">
        <w:rPr>
          <w:color w:val="000000"/>
        </w:rPr>
        <w:t>could</w:t>
      </w:r>
      <w:r w:rsidR="00C358AA">
        <w:rPr>
          <w:color w:val="000000"/>
        </w:rPr>
        <w:t xml:space="preserve"> help with the usability of the </w:t>
      </w:r>
      <w:r w:rsidR="00D35E28">
        <w:rPr>
          <w:color w:val="000000"/>
        </w:rPr>
        <w:t>system</w:t>
      </w:r>
      <w:r w:rsidR="00C358AA">
        <w:rPr>
          <w:color w:val="000000"/>
        </w:rPr>
        <w:t xml:space="preserve">, these few requirements were all the researcher needed to begin </w:t>
      </w:r>
      <w:r w:rsidR="00D35E28">
        <w:rPr>
          <w:color w:val="000000"/>
        </w:rPr>
        <w:t>the development of the prototype.</w:t>
      </w:r>
    </w:p>
    <w:p w14:paraId="73D17D6D" w14:textId="46C5C026" w:rsidR="00D35E28" w:rsidRDefault="00D35E28" w:rsidP="0021634C">
      <w:pPr>
        <w:rPr>
          <w:color w:val="000000"/>
        </w:rPr>
      </w:pPr>
    </w:p>
    <w:p w14:paraId="2B694DE5" w14:textId="1126BBFF" w:rsidR="00D35E28" w:rsidRDefault="005853ED" w:rsidP="0021634C">
      <w:pPr>
        <w:rPr>
          <w:color w:val="000000"/>
        </w:rPr>
      </w:pPr>
      <w:r>
        <w:rPr>
          <w:color w:val="000000"/>
        </w:rPr>
        <w:t xml:space="preserve">The researcher found that </w:t>
      </w:r>
      <w:r w:rsidR="00277DD2">
        <w:rPr>
          <w:color w:val="000000"/>
        </w:rPr>
        <w:t>the single most appealing product which comfortably met these requirements was the Raspberry Pi</w:t>
      </w:r>
      <w:r w:rsidR="00CB3647">
        <w:rPr>
          <w:color w:val="000000"/>
        </w:rPr>
        <w:t xml:space="preserve"> SBC</w:t>
      </w:r>
      <w:r w:rsidR="00277DD2">
        <w:rPr>
          <w:color w:val="000000"/>
        </w:rPr>
        <w:t>, more specifically the Raspberry Pi 4 Model B, developed by the Raspberry Pi Foundation.</w:t>
      </w:r>
      <w:r w:rsidR="00CB3647">
        <w:rPr>
          <w:color w:val="000000"/>
        </w:rPr>
        <w:t xml:space="preserve"> </w:t>
      </w:r>
      <w:r w:rsidR="00CB3647" w:rsidRPr="00CB3647">
        <w:rPr>
          <w:color w:val="000000"/>
        </w:rPr>
        <w:t>The Raspberry Pi Foundation provides Raspberry Pi OS</w:t>
      </w:r>
      <w:r w:rsidR="00CB3647">
        <w:rPr>
          <w:color w:val="000000"/>
        </w:rPr>
        <w:t xml:space="preserve">, </w:t>
      </w:r>
      <w:r w:rsidR="00CB3647" w:rsidRPr="00CB3647">
        <w:rPr>
          <w:color w:val="000000"/>
        </w:rPr>
        <w:t>a Debian-based Linux distribution</w:t>
      </w:r>
      <w:r w:rsidR="00CB3647">
        <w:rPr>
          <w:color w:val="000000"/>
        </w:rPr>
        <w:t xml:space="preserve">, which is actively maintained. Raspberry Pi OS is known for its </w:t>
      </w:r>
      <w:r w:rsidR="00CB3647" w:rsidRPr="00CB3647">
        <w:rPr>
          <w:color w:val="000000"/>
        </w:rPr>
        <w:t xml:space="preserve">compatibility, reliability, and adaptability to most </w:t>
      </w:r>
      <w:r w:rsidR="00CB3647">
        <w:rPr>
          <w:color w:val="000000"/>
        </w:rPr>
        <w:t>general purpose</w:t>
      </w:r>
      <w:r w:rsidR="00CB3647" w:rsidRPr="00CB3647">
        <w:rPr>
          <w:color w:val="000000"/>
        </w:rPr>
        <w:t xml:space="preserve"> projects</w:t>
      </w:r>
      <w:r w:rsidR="002B0740">
        <w:rPr>
          <w:color w:val="000000"/>
        </w:rPr>
        <w:t xml:space="preserve"> </w:t>
      </w:r>
      <w:r w:rsidR="00C0586D">
        <w:rPr>
          <w:color w:val="000000"/>
        </w:rPr>
        <w:t xml:space="preserve">boasting </w:t>
      </w:r>
      <w:r w:rsidR="00C0586D" w:rsidRPr="00C0586D">
        <w:rPr>
          <w:color w:val="000000"/>
        </w:rPr>
        <w:t>an extensive ecosystem of software tools and packages that can be leveraged to create more complex projects</w:t>
      </w:r>
      <w:r w:rsidR="00CB3647">
        <w:rPr>
          <w:color w:val="000000"/>
        </w:rPr>
        <w:t>.</w:t>
      </w:r>
      <w:r w:rsidR="00C0586D">
        <w:rPr>
          <w:color w:val="000000"/>
        </w:rPr>
        <w:t xml:space="preserve"> </w:t>
      </w:r>
    </w:p>
    <w:p w14:paraId="06CC37F6" w14:textId="638B985B" w:rsidR="00C0586D" w:rsidRDefault="00C0586D" w:rsidP="0021634C">
      <w:pPr>
        <w:rPr>
          <w:color w:val="000000"/>
        </w:rPr>
      </w:pPr>
    </w:p>
    <w:p w14:paraId="7D60B98A" w14:textId="236A352E" w:rsidR="00C0586D" w:rsidRDefault="00C0586D" w:rsidP="0021634C">
      <w:pPr>
        <w:rPr>
          <w:color w:val="000000"/>
        </w:rPr>
      </w:pPr>
      <w:r>
        <w:rPr>
          <w:color w:val="000000"/>
        </w:rPr>
        <w:t xml:space="preserve">Python would be used as the main programming language due to its huge collection of libraries and the vast amount of Raspberry Pi specific online resources from its highly driven community. </w:t>
      </w:r>
      <w:r w:rsidR="00917088" w:rsidRPr="00917088">
        <w:rPr>
          <w:color w:val="000000"/>
        </w:rPr>
        <w:t xml:space="preserve">Almost every piece of hardware for the </w:t>
      </w:r>
      <w:r w:rsidR="00917088">
        <w:rPr>
          <w:color w:val="000000"/>
        </w:rPr>
        <w:t xml:space="preserve">Raspberry </w:t>
      </w:r>
      <w:r w:rsidR="00917088" w:rsidRPr="00917088">
        <w:rPr>
          <w:color w:val="000000"/>
        </w:rPr>
        <w:t>Pi comes with a Python library to support it.</w:t>
      </w:r>
      <w:r w:rsidR="00917088">
        <w:rPr>
          <w:color w:val="000000"/>
        </w:rPr>
        <w:t xml:space="preserve"> Although alternative languages were considered, </w:t>
      </w:r>
      <w:r w:rsidR="00917088" w:rsidRPr="00917088">
        <w:rPr>
          <w:color w:val="000000"/>
        </w:rPr>
        <w:t>support for C</w:t>
      </w:r>
      <w:r w:rsidR="00917088">
        <w:rPr>
          <w:color w:val="000000"/>
        </w:rPr>
        <w:t>/C++</w:t>
      </w:r>
      <w:r w:rsidR="00917088" w:rsidRPr="00917088">
        <w:rPr>
          <w:color w:val="000000"/>
        </w:rPr>
        <w:t xml:space="preserve"> is sometimes </w:t>
      </w:r>
      <w:r w:rsidR="002B0740">
        <w:rPr>
          <w:color w:val="000000"/>
        </w:rPr>
        <w:t>un</w:t>
      </w:r>
      <w:r w:rsidR="00917088" w:rsidRPr="00917088">
        <w:rPr>
          <w:color w:val="000000"/>
        </w:rPr>
        <w:t xml:space="preserve">available, </w:t>
      </w:r>
      <w:r w:rsidR="00917088">
        <w:rPr>
          <w:color w:val="000000"/>
        </w:rPr>
        <w:t xml:space="preserve">and </w:t>
      </w:r>
      <w:r w:rsidR="00917088" w:rsidRPr="00917088">
        <w:rPr>
          <w:color w:val="000000"/>
        </w:rPr>
        <w:t>support for other languages seem</w:t>
      </w:r>
      <w:r w:rsidR="001E1F75">
        <w:rPr>
          <w:color w:val="000000"/>
        </w:rPr>
        <w:t>ed</w:t>
      </w:r>
      <w:r w:rsidR="00917088" w:rsidRPr="00917088">
        <w:rPr>
          <w:color w:val="000000"/>
        </w:rPr>
        <w:t xml:space="preserve"> to be non-existent.</w:t>
      </w:r>
      <w:r w:rsidR="00917088">
        <w:rPr>
          <w:color w:val="000000"/>
        </w:rPr>
        <w:t xml:space="preserve"> </w:t>
      </w:r>
      <w:r>
        <w:rPr>
          <w:color w:val="000000"/>
        </w:rPr>
        <w:t>Python is neat, easy to understand and to implement,</w:t>
      </w:r>
      <w:r w:rsidR="00917088">
        <w:rPr>
          <w:color w:val="000000"/>
        </w:rPr>
        <w:t xml:space="preserve"> so it was the clear option to use.</w:t>
      </w:r>
    </w:p>
    <w:p w14:paraId="4FEA8300" w14:textId="77777777" w:rsidR="00283713" w:rsidRDefault="00283713" w:rsidP="0021634C">
      <w:pPr>
        <w:rPr>
          <w:color w:val="000000"/>
        </w:rPr>
      </w:pPr>
    </w:p>
    <w:p w14:paraId="0A62C21B" w14:textId="43E677CB" w:rsidR="00FF4F86" w:rsidRDefault="00AB57CA" w:rsidP="0021634C">
      <w:pPr>
        <w:rPr>
          <w:color w:val="000000"/>
        </w:rPr>
      </w:pPr>
      <w:r>
        <w:rPr>
          <w:color w:val="000000"/>
        </w:rPr>
        <w:t xml:space="preserve">A Raspberry Pi can be controlled remotely without using an external monitor, keyboard, and mouse by </w:t>
      </w:r>
      <w:r w:rsidRPr="00AB57CA">
        <w:rPr>
          <w:color w:val="000000"/>
        </w:rPr>
        <w:t>using a</w:t>
      </w:r>
      <w:r w:rsidR="003A0935">
        <w:rPr>
          <w:color w:val="000000"/>
        </w:rPr>
        <w:t xml:space="preserve"> </w:t>
      </w:r>
      <w:r w:rsidR="003A0935" w:rsidRPr="003A0935">
        <w:rPr>
          <w:color w:val="000000"/>
        </w:rPr>
        <w:t>Virtual Network Computing</w:t>
      </w:r>
      <w:r w:rsidR="003A0935">
        <w:rPr>
          <w:color w:val="000000"/>
        </w:rPr>
        <w:t xml:space="preserve"> (VNC)</w:t>
      </w:r>
      <w:r w:rsidRPr="00AB57CA">
        <w:rPr>
          <w:color w:val="000000"/>
        </w:rPr>
        <w:t xml:space="preserve"> or S</w:t>
      </w:r>
      <w:r w:rsidR="0023326C">
        <w:rPr>
          <w:color w:val="000000"/>
        </w:rPr>
        <w:t>ecure S</w:t>
      </w:r>
      <w:r w:rsidR="00CC26AD">
        <w:rPr>
          <w:color w:val="000000"/>
        </w:rPr>
        <w:t>h</w:t>
      </w:r>
      <w:r w:rsidR="0023326C">
        <w:rPr>
          <w:color w:val="000000"/>
        </w:rPr>
        <w:t>ell (SSH)</w:t>
      </w:r>
      <w:r w:rsidRPr="00AB57CA">
        <w:rPr>
          <w:color w:val="000000"/>
        </w:rPr>
        <w:t xml:space="preserve"> client </w:t>
      </w:r>
      <w:r>
        <w:rPr>
          <w:color w:val="000000"/>
        </w:rPr>
        <w:t xml:space="preserve">from the main PC. This screenless installation is sometimes called a </w:t>
      </w:r>
      <w:r w:rsidR="003A0935">
        <w:rPr>
          <w:color w:val="000000"/>
        </w:rPr>
        <w:t>‘</w:t>
      </w:r>
      <w:r>
        <w:rPr>
          <w:color w:val="000000"/>
        </w:rPr>
        <w:t>Headless</w:t>
      </w:r>
      <w:r w:rsidR="003A0935">
        <w:rPr>
          <w:color w:val="000000"/>
        </w:rPr>
        <w:t>’</w:t>
      </w:r>
      <w:r>
        <w:rPr>
          <w:color w:val="000000"/>
        </w:rPr>
        <w:t xml:space="preserve"> Raspberry Pi setup. </w:t>
      </w:r>
      <w:ins w:id="151" w:author="Gerard Blanco Bernal (Student)" w:date="2022-04-08T13:04:00Z">
        <w:r w:rsidR="009D6B8C">
          <w:rPr>
            <w:color w:val="000000"/>
          </w:rPr>
          <w:t>By learning how to achieve</w:t>
        </w:r>
      </w:ins>
      <w:del w:id="152" w:author="Gerard Blanco Bernal (Student)" w:date="2022-04-08T13:04:00Z">
        <w:r w:rsidR="004C35B4" w:rsidDel="009D6B8C">
          <w:rPr>
            <w:color w:val="000000"/>
          </w:rPr>
          <w:delText>Using</w:delText>
        </w:r>
      </w:del>
      <w:r w:rsidR="004C35B4">
        <w:rPr>
          <w:color w:val="000000"/>
        </w:rPr>
        <w:t xml:space="preserve"> this setup, the researcher could </w:t>
      </w:r>
      <w:r w:rsidR="004C35B4" w:rsidRPr="004C35B4">
        <w:rPr>
          <w:color w:val="000000"/>
        </w:rPr>
        <w:t>forego the extra peripherals and directly control the Raspberry Pi wirelessly</w:t>
      </w:r>
      <w:r w:rsidR="004C35B4">
        <w:rPr>
          <w:color w:val="000000"/>
        </w:rPr>
        <w:t xml:space="preserve"> </w:t>
      </w:r>
      <w:r w:rsidR="004C35B4" w:rsidRPr="004C35B4">
        <w:rPr>
          <w:color w:val="000000"/>
        </w:rPr>
        <w:t>from any other computer</w:t>
      </w:r>
      <w:r w:rsidR="004C35B4">
        <w:rPr>
          <w:color w:val="000000"/>
        </w:rPr>
        <w:t xml:space="preserve"> with no major </w:t>
      </w:r>
      <w:r w:rsidR="0023326C">
        <w:rPr>
          <w:color w:val="000000"/>
        </w:rPr>
        <w:t>disadvantage. PuTTY, the leading SSH client for Windows, was used for the initial set-up of the Raspberry Pi</w:t>
      </w:r>
      <w:r w:rsidR="002B0740">
        <w:rPr>
          <w:color w:val="000000"/>
        </w:rPr>
        <w:t>.</w:t>
      </w:r>
      <w:r w:rsidR="003A0935">
        <w:rPr>
          <w:color w:val="000000"/>
        </w:rPr>
        <w:t xml:space="preserve"> RealVNC, a server and client application for the VNC protocol was used to provide remote access to the Raspberry Pi.</w:t>
      </w:r>
    </w:p>
    <w:p w14:paraId="7CDCB17E" w14:textId="399231C0" w:rsidR="0034106B" w:rsidRDefault="0034106B" w:rsidP="0021634C">
      <w:pPr>
        <w:rPr>
          <w:color w:val="000000"/>
        </w:rPr>
      </w:pPr>
    </w:p>
    <w:p w14:paraId="3B88C43F" w14:textId="52F0ACCA" w:rsidR="002D1224" w:rsidRDefault="00873376" w:rsidP="0021634C">
      <w:pPr>
        <w:rPr>
          <w:color w:val="000000"/>
        </w:rPr>
      </w:pPr>
      <w:r>
        <w:rPr>
          <w:color w:val="000000"/>
        </w:rPr>
        <w:t xml:space="preserve">Thonny </w:t>
      </w:r>
      <w:r w:rsidR="0008668F">
        <w:rPr>
          <w:color w:val="000000"/>
        </w:rPr>
        <w:t>Integrated Development Environment (</w:t>
      </w:r>
      <w:r>
        <w:rPr>
          <w:color w:val="000000"/>
        </w:rPr>
        <w:t>IDE</w:t>
      </w:r>
      <w:r w:rsidR="0008668F">
        <w:rPr>
          <w:color w:val="000000"/>
        </w:rPr>
        <w:t>)</w:t>
      </w:r>
      <w:r>
        <w:rPr>
          <w:color w:val="000000"/>
        </w:rPr>
        <w:t xml:space="preserve"> came preinstalled with Raspberry Pi OS</w:t>
      </w:r>
      <w:r w:rsidR="002D1224">
        <w:rPr>
          <w:color w:val="000000"/>
        </w:rPr>
        <w:t>. T</w:t>
      </w:r>
      <w:r>
        <w:rPr>
          <w:color w:val="000000"/>
        </w:rPr>
        <w:t xml:space="preserve">he Graphical User Interface (GUI) was very simple and clean, making it very </w:t>
      </w:r>
      <w:r>
        <w:rPr>
          <w:color w:val="000000"/>
        </w:rPr>
        <w:t>beginner friendly, and Thonny</w:t>
      </w:r>
      <w:r w:rsidR="002D1224">
        <w:rPr>
          <w:color w:val="000000"/>
        </w:rPr>
        <w:t xml:space="preserve"> also provided a simple debugger with good representation of function calls and the ability to check how shell commands affect the Python variables. </w:t>
      </w:r>
      <w:r w:rsidR="002D1224" w:rsidRPr="002D1224">
        <w:rPr>
          <w:color w:val="000000"/>
        </w:rPr>
        <w:t>However, the researcher quickly realised that it was not going to be the best environment in which to develop the prototype.</w:t>
      </w:r>
      <w:r w:rsidR="002D1224">
        <w:rPr>
          <w:color w:val="000000"/>
        </w:rPr>
        <w:t xml:space="preserve"> The interface was visibly oriented to beginner programmers, with very limited functionality</w:t>
      </w:r>
      <w:r w:rsidR="003F0D23">
        <w:rPr>
          <w:color w:val="000000"/>
        </w:rPr>
        <w:t xml:space="preserve"> an</w:t>
      </w:r>
      <w:r w:rsidR="00E074D9">
        <w:rPr>
          <w:color w:val="000000"/>
        </w:rPr>
        <w:t xml:space="preserve">d a very slow creation of plugins. Although it would have probably sufficed for the scope of the project, the researcher had previously used </w:t>
      </w:r>
      <w:r w:rsidR="0008668F">
        <w:rPr>
          <w:color w:val="000000"/>
        </w:rPr>
        <w:t>ano</w:t>
      </w:r>
      <w:r w:rsidR="00E074D9">
        <w:rPr>
          <w:color w:val="000000"/>
        </w:rPr>
        <w:t>ther Python dedicated IDE</w:t>
      </w:r>
      <w:r w:rsidR="0008668F">
        <w:rPr>
          <w:color w:val="000000"/>
        </w:rPr>
        <w:t xml:space="preserve"> in the past which provided everything Thonny could and more, making it a more appealing option. PyCharm (Community Version) IDE, created by JetBrains, yields an </w:t>
      </w:r>
      <w:r w:rsidR="0008668F" w:rsidRPr="0008668F">
        <w:rPr>
          <w:color w:val="000000"/>
        </w:rPr>
        <w:t>intelligent code editor</w:t>
      </w:r>
      <w:r w:rsidR="006B3E2A">
        <w:rPr>
          <w:color w:val="000000"/>
        </w:rPr>
        <w:t xml:space="preserve"> with </w:t>
      </w:r>
      <w:r w:rsidR="0008668F" w:rsidRPr="0008668F">
        <w:rPr>
          <w:color w:val="000000"/>
        </w:rPr>
        <w:t>smart code navigation</w:t>
      </w:r>
      <w:r w:rsidR="006B3E2A">
        <w:rPr>
          <w:color w:val="000000"/>
        </w:rPr>
        <w:t xml:space="preserve"> as well as outstanding code auto-completion and assistance. The debugger was notoriously powerful and the virtual environment management, which the researcher would need for the separation of the different software libraries, was incredibly straightforward. All of these features made PyCharm </w:t>
      </w:r>
      <w:r w:rsidR="00181C8A">
        <w:rPr>
          <w:color w:val="000000"/>
        </w:rPr>
        <w:t>a</w:t>
      </w:r>
      <w:r w:rsidR="006B3E2A">
        <w:rPr>
          <w:color w:val="000000"/>
        </w:rPr>
        <w:t xml:space="preserve"> stand-out IDE </w:t>
      </w:r>
      <w:r w:rsidR="00181C8A">
        <w:rPr>
          <w:color w:val="000000"/>
        </w:rPr>
        <w:t xml:space="preserve">perfectly suited </w:t>
      </w:r>
      <w:r w:rsidR="006B3E2A">
        <w:rPr>
          <w:color w:val="000000"/>
        </w:rPr>
        <w:t>for this project</w:t>
      </w:r>
      <w:r w:rsidR="00181C8A">
        <w:rPr>
          <w:color w:val="000000"/>
        </w:rPr>
        <w:t>.</w:t>
      </w:r>
    </w:p>
    <w:p w14:paraId="121A976E" w14:textId="181B137C" w:rsidR="00825186" w:rsidRDefault="00825186" w:rsidP="0021634C">
      <w:pPr>
        <w:rPr>
          <w:color w:val="000000"/>
        </w:rPr>
      </w:pPr>
    </w:p>
    <w:p w14:paraId="61C729D4" w14:textId="77777777" w:rsidR="00181C8A" w:rsidRDefault="00181C8A" w:rsidP="0021634C">
      <w:pPr>
        <w:rPr>
          <w:color w:val="000000"/>
        </w:rPr>
      </w:pPr>
    </w:p>
    <w:p w14:paraId="2F155CEC" w14:textId="0801C1CA" w:rsidR="0021634C" w:rsidRDefault="0021634C" w:rsidP="0021634C">
      <w:pPr>
        <w:rPr>
          <w:color w:val="000000"/>
          <w:sz w:val="22"/>
          <w:szCs w:val="22"/>
        </w:rPr>
      </w:pPr>
      <w:r w:rsidRPr="00C509FF">
        <w:rPr>
          <w:b/>
          <w:bCs/>
          <w:color w:val="000000"/>
          <w:sz w:val="22"/>
          <w:szCs w:val="22"/>
        </w:rPr>
        <w:t>4.1</w:t>
      </w:r>
      <w:r>
        <w:rPr>
          <w:b/>
          <w:bCs/>
          <w:color w:val="000000"/>
          <w:sz w:val="22"/>
          <w:szCs w:val="22"/>
        </w:rPr>
        <w:t xml:space="preserve">.1 </w:t>
      </w:r>
      <w:r w:rsidR="00F3773E">
        <w:rPr>
          <w:b/>
          <w:bCs/>
          <w:color w:val="000000"/>
          <w:sz w:val="22"/>
          <w:szCs w:val="22"/>
        </w:rPr>
        <w:t>Greenhouse Environment Control</w:t>
      </w:r>
    </w:p>
    <w:p w14:paraId="46740573" w14:textId="77777777" w:rsidR="00007F1D" w:rsidDel="00763677" w:rsidRDefault="00007F1D" w:rsidP="0021634C">
      <w:pPr>
        <w:rPr>
          <w:del w:id="153" w:author="Gerard Blanco Bernal (Student)" w:date="2022-04-05T15:25:00Z"/>
          <w:color w:val="000000"/>
          <w:sz w:val="22"/>
          <w:szCs w:val="22"/>
        </w:rPr>
      </w:pPr>
    </w:p>
    <w:p w14:paraId="5ED13801" w14:textId="4729BD0C" w:rsidR="006A72B8" w:rsidDel="00763677" w:rsidRDefault="006A72B8" w:rsidP="006A72B8">
      <w:pPr>
        <w:rPr>
          <w:del w:id="154" w:author="Gerard Blanco Bernal (Student)" w:date="2022-04-05T15:25:00Z"/>
          <w:color w:val="000000"/>
          <w:sz w:val="22"/>
          <w:szCs w:val="22"/>
        </w:rPr>
      </w:pPr>
      <w:del w:id="155" w:author="Gerard Blanco Bernal (Student)" w:date="2022-04-05T15:25:00Z">
        <w:r w:rsidDel="00763677">
          <w:rPr>
            <w:color w:val="000000"/>
            <w:sz w:val="22"/>
            <w:szCs w:val="22"/>
          </w:rPr>
          <w:delText xml:space="preserve">· Greenhouse </w:delText>
        </w:r>
        <w:r w:rsidR="003F0C89" w:rsidDel="00763677">
          <w:rPr>
            <w:color w:val="000000"/>
            <w:sz w:val="22"/>
            <w:szCs w:val="22"/>
          </w:rPr>
          <w:delText>Polycarbonate</w:delText>
        </w:r>
      </w:del>
    </w:p>
    <w:p w14:paraId="274652A6" w14:textId="77777777" w:rsidR="003F0C89" w:rsidDel="001C26E7" w:rsidRDefault="003F0C89" w:rsidP="006A72B8">
      <w:pPr>
        <w:rPr>
          <w:del w:id="156" w:author="Gerard Blanco Bernal (Student)" w:date="2022-04-07T21:48:00Z"/>
          <w:color w:val="000000"/>
          <w:sz w:val="22"/>
          <w:szCs w:val="22"/>
        </w:rPr>
      </w:pPr>
    </w:p>
    <w:p w14:paraId="54087F2E" w14:textId="494049A7" w:rsidR="003F0C89" w:rsidRPr="00273ECC" w:rsidDel="001C26E7" w:rsidRDefault="00A758E2" w:rsidP="006A72B8">
      <w:pPr>
        <w:rPr>
          <w:del w:id="157" w:author="Gerard Blanco Bernal (Student)" w:date="2022-04-07T21:48:00Z"/>
          <w:color w:val="000000"/>
          <w:rPrChange w:id="158" w:author="Gerard Blanco Bernal (Student)" w:date="2022-04-05T21:55:00Z">
            <w:rPr>
              <w:del w:id="159" w:author="Gerard Blanco Bernal (Student)" w:date="2022-04-07T21:48:00Z"/>
              <w:color w:val="000000"/>
              <w:sz w:val="22"/>
              <w:szCs w:val="22"/>
            </w:rPr>
          </w:rPrChange>
        </w:rPr>
      </w:pPr>
      <w:del w:id="160" w:author="Gerard Blanco Bernal (Student)" w:date="2022-04-07T21:48:00Z">
        <w:r w:rsidRPr="00273ECC" w:rsidDel="001C26E7">
          <w:rPr>
            <w:color w:val="000000"/>
            <w:rPrChange w:id="161" w:author="Gerard Blanco Bernal (Student)" w:date="2022-04-05T21:55:00Z">
              <w:rPr>
                <w:color w:val="000000"/>
                <w:sz w:val="22"/>
                <w:szCs w:val="22"/>
              </w:rPr>
            </w:rPrChange>
          </w:rPr>
          <w:delText>· Irrigation (tank) system design</w:delText>
        </w:r>
        <w:r w:rsidR="003F0C89" w:rsidRPr="00273ECC" w:rsidDel="001C26E7">
          <w:rPr>
            <w:color w:val="000000"/>
            <w:rPrChange w:id="162" w:author="Gerard Blanco Bernal (Student)" w:date="2022-04-05T21:55:00Z">
              <w:rPr>
                <w:color w:val="000000"/>
                <w:sz w:val="22"/>
                <w:szCs w:val="22"/>
              </w:rPr>
            </w:rPrChange>
          </w:rPr>
          <w:delText xml:space="preserve"> – </w:delText>
        </w:r>
      </w:del>
    </w:p>
    <w:p w14:paraId="0152A74A" w14:textId="5BECB629" w:rsidR="003F0C89" w:rsidRPr="00273ECC" w:rsidDel="00763677" w:rsidRDefault="003F0C89" w:rsidP="006A72B8">
      <w:pPr>
        <w:rPr>
          <w:del w:id="163" w:author="Gerard Blanco Bernal (Student)" w:date="2022-04-05T15:25:00Z"/>
          <w:color w:val="000000"/>
          <w:rPrChange w:id="164" w:author="Gerard Blanco Bernal (Student)" w:date="2022-04-05T21:55:00Z">
            <w:rPr>
              <w:del w:id="165" w:author="Gerard Blanco Bernal (Student)" w:date="2022-04-05T15:25:00Z"/>
              <w:color w:val="000000"/>
              <w:sz w:val="22"/>
              <w:szCs w:val="22"/>
            </w:rPr>
          </w:rPrChange>
        </w:rPr>
      </w:pPr>
      <w:del w:id="166" w:author="Gerard Blanco Bernal (Student)" w:date="2022-04-07T21:48:00Z">
        <w:r w:rsidRPr="00273ECC" w:rsidDel="001C26E7">
          <w:rPr>
            <w:color w:val="000000"/>
            <w:rPrChange w:id="167" w:author="Gerard Blanco Bernal (Student)" w:date="2022-04-05T21:55:00Z">
              <w:rPr>
                <w:color w:val="000000"/>
                <w:sz w:val="22"/>
                <w:szCs w:val="22"/>
              </w:rPr>
            </w:rPrChange>
          </w:rPr>
          <w:tab/>
          <w:delText>Solenoid valve (explain no polarity and other system specific features), depth sensor</w:delText>
        </w:r>
        <w:r w:rsidR="00292426" w:rsidRPr="00273ECC" w:rsidDel="001C26E7">
          <w:rPr>
            <w:color w:val="000000"/>
            <w:rPrChange w:id="168" w:author="Gerard Blanco Bernal (Student)" w:date="2022-04-05T21:55:00Z">
              <w:rPr>
                <w:color w:val="000000"/>
                <w:sz w:val="22"/>
                <w:szCs w:val="22"/>
              </w:rPr>
            </w:rPrChange>
          </w:rPr>
          <w:delText xml:space="preserve"> (pull up resistors)</w:delText>
        </w:r>
        <w:r w:rsidRPr="00273ECC" w:rsidDel="001C26E7">
          <w:rPr>
            <w:color w:val="000000"/>
            <w:rPrChange w:id="169" w:author="Gerard Blanco Bernal (Student)" w:date="2022-04-05T21:55:00Z">
              <w:rPr>
                <w:color w:val="000000"/>
                <w:sz w:val="22"/>
                <w:szCs w:val="22"/>
              </w:rPr>
            </w:rPrChange>
          </w:rPr>
          <w:delText>, dc converter, relay hat</w:delText>
        </w:r>
      </w:del>
    </w:p>
    <w:p w14:paraId="52C4136A" w14:textId="7FBC04A7" w:rsidR="003F0C89" w:rsidRPr="00273ECC" w:rsidDel="00763677" w:rsidRDefault="003F0C89" w:rsidP="006A72B8">
      <w:pPr>
        <w:rPr>
          <w:del w:id="170" w:author="Gerard Blanco Bernal (Student)" w:date="2022-04-05T15:25:00Z"/>
          <w:color w:val="000000"/>
          <w:rPrChange w:id="171" w:author="Gerard Blanco Bernal (Student)" w:date="2022-04-05T21:55:00Z">
            <w:rPr>
              <w:del w:id="172" w:author="Gerard Blanco Bernal (Student)" w:date="2022-04-05T15:25:00Z"/>
              <w:color w:val="000000"/>
              <w:sz w:val="22"/>
              <w:szCs w:val="22"/>
            </w:rPr>
          </w:rPrChange>
        </w:rPr>
      </w:pPr>
    </w:p>
    <w:p w14:paraId="765DF818" w14:textId="3BEAAAF6" w:rsidR="00A758E2" w:rsidRPr="00273ECC" w:rsidDel="00763677" w:rsidRDefault="00A758E2" w:rsidP="006A72B8">
      <w:pPr>
        <w:rPr>
          <w:del w:id="173" w:author="Gerard Blanco Bernal (Student)" w:date="2022-04-05T15:24:00Z"/>
          <w:color w:val="000000"/>
          <w:rPrChange w:id="174" w:author="Gerard Blanco Bernal (Student)" w:date="2022-04-05T21:55:00Z">
            <w:rPr>
              <w:del w:id="175" w:author="Gerard Blanco Bernal (Student)" w:date="2022-04-05T15:24:00Z"/>
              <w:color w:val="000000"/>
              <w:sz w:val="22"/>
              <w:szCs w:val="22"/>
            </w:rPr>
          </w:rPrChange>
        </w:rPr>
      </w:pPr>
      <w:del w:id="176" w:author="Gerard Blanco Bernal (Student)" w:date="2022-04-05T15:24:00Z">
        <w:r w:rsidRPr="00273ECC" w:rsidDel="00763677">
          <w:rPr>
            <w:color w:val="000000"/>
            <w:rPrChange w:id="177" w:author="Gerard Blanco Bernal (Student)" w:date="2022-04-05T21:55:00Z">
              <w:rPr>
                <w:color w:val="000000"/>
                <w:sz w:val="22"/>
                <w:szCs w:val="22"/>
              </w:rPr>
            </w:rPrChange>
          </w:rPr>
          <w:delText>· Why chose not to add fertilizer liquid</w:delText>
        </w:r>
      </w:del>
    </w:p>
    <w:p w14:paraId="7B3569E2" w14:textId="34AD845F" w:rsidR="003F0C89" w:rsidRPr="00273ECC" w:rsidDel="00763677" w:rsidRDefault="003F0C89" w:rsidP="006A72B8">
      <w:pPr>
        <w:rPr>
          <w:del w:id="178" w:author="Gerard Blanco Bernal (Student)" w:date="2022-04-05T15:25:00Z"/>
          <w:color w:val="000000"/>
          <w:rPrChange w:id="179" w:author="Gerard Blanco Bernal (Student)" w:date="2022-04-05T21:55:00Z">
            <w:rPr>
              <w:del w:id="180" w:author="Gerard Blanco Bernal (Student)" w:date="2022-04-05T15:25:00Z"/>
              <w:color w:val="000000"/>
              <w:sz w:val="22"/>
              <w:szCs w:val="22"/>
            </w:rPr>
          </w:rPrChange>
        </w:rPr>
      </w:pPr>
    </w:p>
    <w:p w14:paraId="2D36EDE1" w14:textId="3CAD6993" w:rsidR="00A758E2" w:rsidRPr="00273ECC" w:rsidDel="001C26E7" w:rsidRDefault="00A758E2" w:rsidP="006A72B8">
      <w:pPr>
        <w:rPr>
          <w:del w:id="181" w:author="Gerard Blanco Bernal (Student)" w:date="2022-04-07T21:48:00Z"/>
          <w:color w:val="000000"/>
          <w:rPrChange w:id="182" w:author="Gerard Blanco Bernal (Student)" w:date="2022-04-05T21:55:00Z">
            <w:rPr>
              <w:del w:id="183" w:author="Gerard Blanco Bernal (Student)" w:date="2022-04-07T21:48:00Z"/>
              <w:color w:val="000000"/>
              <w:sz w:val="22"/>
              <w:szCs w:val="22"/>
            </w:rPr>
          </w:rPrChange>
        </w:rPr>
      </w:pPr>
      <w:del w:id="184" w:author="Gerard Blanco Bernal (Student)" w:date="2022-04-07T21:48:00Z">
        <w:r w:rsidRPr="00273ECC" w:rsidDel="001C26E7">
          <w:rPr>
            <w:color w:val="000000"/>
            <w:rPrChange w:id="185" w:author="Gerard Blanco Bernal (Student)" w:date="2022-04-05T21:55:00Z">
              <w:rPr>
                <w:color w:val="000000"/>
                <w:sz w:val="22"/>
                <w:szCs w:val="22"/>
              </w:rPr>
            </w:rPrChange>
          </w:rPr>
          <w:delText xml:space="preserve">· </w:delText>
        </w:r>
        <w:r w:rsidR="003F0C89" w:rsidRPr="00273ECC" w:rsidDel="001C26E7">
          <w:rPr>
            <w:color w:val="000000"/>
            <w:rPrChange w:id="186" w:author="Gerard Blanco Bernal (Student)" w:date="2022-04-05T21:55:00Z">
              <w:rPr>
                <w:color w:val="000000"/>
                <w:sz w:val="22"/>
                <w:szCs w:val="22"/>
              </w:rPr>
            </w:rPrChange>
          </w:rPr>
          <w:delText>Thermal sensors circuitry design and dc motor design with relay hat</w:delText>
        </w:r>
      </w:del>
    </w:p>
    <w:p w14:paraId="6968672E" w14:textId="63B7F874" w:rsidR="006A72B8" w:rsidRPr="00273ECC" w:rsidDel="001C26E7" w:rsidRDefault="006A72B8" w:rsidP="0021634C">
      <w:pPr>
        <w:rPr>
          <w:del w:id="187" w:author="Gerard Blanco Bernal (Student)" w:date="2022-04-07T21:48:00Z"/>
          <w:color w:val="000000"/>
          <w:rPrChange w:id="188" w:author="Gerard Blanco Bernal (Student)" w:date="2022-04-05T21:55:00Z">
            <w:rPr>
              <w:del w:id="189" w:author="Gerard Blanco Bernal (Student)" w:date="2022-04-07T21:48:00Z"/>
              <w:color w:val="000000"/>
              <w:sz w:val="22"/>
              <w:szCs w:val="22"/>
            </w:rPr>
          </w:rPrChange>
        </w:rPr>
      </w:pPr>
    </w:p>
    <w:p w14:paraId="7223AC12" w14:textId="46349F52" w:rsidR="006A72B8" w:rsidRPr="00273ECC" w:rsidRDefault="006A72B8" w:rsidP="0021634C">
      <w:pPr>
        <w:rPr>
          <w:color w:val="000000"/>
          <w:rPrChange w:id="190" w:author="Gerard Blanco Bernal (Student)" w:date="2022-04-05T21:55:00Z">
            <w:rPr>
              <w:color w:val="000000"/>
              <w:sz w:val="22"/>
              <w:szCs w:val="22"/>
            </w:rPr>
          </w:rPrChange>
        </w:rPr>
      </w:pPr>
    </w:p>
    <w:p w14:paraId="6BD0DFE2" w14:textId="6EC19842" w:rsidR="00007F1D" w:rsidRPr="00273ECC" w:rsidDel="005A2359" w:rsidRDefault="00007F1D" w:rsidP="0021634C">
      <w:pPr>
        <w:rPr>
          <w:del w:id="191" w:author="Gerard Blanco Bernal (Student)" w:date="2022-04-05T14:36:00Z"/>
          <w:color w:val="000000"/>
          <w:rPrChange w:id="192" w:author="Gerard Blanco Bernal (Student)" w:date="2022-04-05T21:55:00Z">
            <w:rPr>
              <w:del w:id="193" w:author="Gerard Blanco Bernal (Student)" w:date="2022-04-05T14:36:00Z"/>
              <w:color w:val="000000"/>
              <w:sz w:val="22"/>
              <w:szCs w:val="22"/>
            </w:rPr>
          </w:rPrChange>
        </w:rPr>
      </w:pPr>
      <w:r w:rsidRPr="00273ECC">
        <w:rPr>
          <w:color w:val="000000"/>
          <w:rPrChange w:id="194" w:author="Gerard Blanco Bernal (Student)" w:date="2022-04-05T21:55:00Z">
            <w:rPr>
              <w:color w:val="000000"/>
              <w:sz w:val="22"/>
              <w:szCs w:val="22"/>
            </w:rPr>
          </w:rPrChange>
        </w:rPr>
        <w:t>As for the environment control design, the researcher had to initially find</w:t>
      </w:r>
      <w:r w:rsidR="00961070" w:rsidRPr="00273ECC">
        <w:rPr>
          <w:color w:val="000000"/>
          <w:rPrChange w:id="195" w:author="Gerard Blanco Bernal (Student)" w:date="2022-04-05T21:55:00Z">
            <w:rPr>
              <w:color w:val="000000"/>
              <w:sz w:val="22"/>
              <w:szCs w:val="22"/>
            </w:rPr>
          </w:rPrChange>
        </w:rPr>
        <w:t xml:space="preserve"> a suitable greenhouse on which to test, develop and install the features required for its automation. The structure of a greenhouse is made with a transparent material, normally one of glass, </w:t>
      </w:r>
      <w:r w:rsidR="00270E24" w:rsidRPr="00273ECC">
        <w:rPr>
          <w:color w:val="000000"/>
          <w:rPrChange w:id="196" w:author="Gerard Blanco Bernal (Student)" w:date="2022-04-05T21:55:00Z">
            <w:rPr>
              <w:color w:val="000000"/>
              <w:sz w:val="22"/>
              <w:szCs w:val="22"/>
            </w:rPr>
          </w:rPrChange>
        </w:rPr>
        <w:t>polycarbonate,</w:t>
      </w:r>
      <w:r w:rsidR="00961070" w:rsidRPr="00273ECC">
        <w:rPr>
          <w:color w:val="000000"/>
          <w:rPrChange w:id="197" w:author="Gerard Blanco Bernal (Student)" w:date="2022-04-05T21:55:00Z">
            <w:rPr>
              <w:color w:val="000000"/>
              <w:sz w:val="22"/>
              <w:szCs w:val="22"/>
            </w:rPr>
          </w:rPrChange>
        </w:rPr>
        <w:t xml:space="preserve"> or polyethylene. </w:t>
      </w:r>
      <w:r w:rsidR="00270E24" w:rsidRPr="00273ECC">
        <w:rPr>
          <w:color w:val="000000"/>
          <w:rPrChange w:id="198" w:author="Gerard Blanco Bernal (Student)" w:date="2022-04-05T21:55:00Z">
            <w:rPr>
              <w:color w:val="000000"/>
              <w:sz w:val="22"/>
              <w:szCs w:val="22"/>
            </w:rPr>
          </w:rPrChange>
        </w:rPr>
        <w:t xml:space="preserve">The aim was to deviate as little as possible from the most commonly purchased </w:t>
      </w:r>
      <w:ins w:id="199" w:author="Gerard Blanco Bernal (Student)" w:date="2022-04-05T13:11:00Z">
        <w:r w:rsidR="00270E24" w:rsidRPr="00273ECC">
          <w:rPr>
            <w:color w:val="000000"/>
            <w:rPrChange w:id="200" w:author="Gerard Blanco Bernal (Student)" w:date="2022-04-05T21:55:00Z">
              <w:rPr>
                <w:color w:val="000000"/>
                <w:sz w:val="22"/>
                <w:szCs w:val="22"/>
              </w:rPr>
            </w:rPrChange>
          </w:rPr>
          <w:t xml:space="preserve">types of </w:t>
        </w:r>
      </w:ins>
      <w:ins w:id="201" w:author="Gerard Blanco Bernal (Student)" w:date="2022-04-05T13:13:00Z">
        <w:r w:rsidR="00270E24" w:rsidRPr="00273ECC">
          <w:rPr>
            <w:color w:val="000000"/>
            <w:rPrChange w:id="202" w:author="Gerard Blanco Bernal (Student)" w:date="2022-04-05T21:55:00Z">
              <w:rPr>
                <w:color w:val="000000"/>
                <w:sz w:val="22"/>
                <w:szCs w:val="22"/>
              </w:rPr>
            </w:rPrChange>
          </w:rPr>
          <w:t>greenhouses</w:t>
        </w:r>
      </w:ins>
      <w:ins w:id="203" w:author="Gerard Blanco Bernal (Student)" w:date="2022-04-05T13:11:00Z">
        <w:r w:rsidR="00270E24" w:rsidRPr="00273ECC">
          <w:rPr>
            <w:color w:val="000000"/>
            <w:rPrChange w:id="204" w:author="Gerard Blanco Bernal (Student)" w:date="2022-04-05T21:55:00Z">
              <w:rPr>
                <w:color w:val="000000"/>
                <w:sz w:val="22"/>
                <w:szCs w:val="22"/>
              </w:rPr>
            </w:rPrChange>
          </w:rPr>
          <w:t xml:space="preserve">, so that the prototype could be representative of what the end user could expect in terms of performance and durability of the design. </w:t>
        </w:r>
      </w:ins>
      <w:ins w:id="205" w:author="Gerard Blanco Bernal (Student)" w:date="2022-04-05T13:13:00Z">
        <w:r w:rsidR="00270E24" w:rsidRPr="00273ECC">
          <w:rPr>
            <w:color w:val="000000"/>
            <w:rPrChange w:id="206" w:author="Gerard Blanco Bernal (Student)" w:date="2022-04-05T21:55:00Z">
              <w:rPr>
                <w:color w:val="000000"/>
                <w:sz w:val="22"/>
                <w:szCs w:val="22"/>
              </w:rPr>
            </w:rPrChange>
          </w:rPr>
          <w:t>T</w:t>
        </w:r>
      </w:ins>
      <w:ins w:id="207" w:author="Gerard Blanco Bernal (Student)" w:date="2022-04-05T13:14:00Z">
        <w:r w:rsidR="00270E24" w:rsidRPr="00273ECC">
          <w:rPr>
            <w:color w:val="000000"/>
            <w:rPrChange w:id="208" w:author="Gerard Blanco Bernal (Student)" w:date="2022-04-05T21:55:00Z">
              <w:rPr>
                <w:color w:val="000000"/>
                <w:sz w:val="22"/>
                <w:szCs w:val="22"/>
              </w:rPr>
            </w:rPrChange>
          </w:rPr>
          <w:t>h</w:t>
        </w:r>
      </w:ins>
      <w:ins w:id="209" w:author="Gerard Blanco Bernal (Student)" w:date="2022-04-05T13:15:00Z">
        <w:r w:rsidR="006750B2" w:rsidRPr="00273ECC">
          <w:rPr>
            <w:color w:val="000000"/>
            <w:rPrChange w:id="210" w:author="Gerard Blanco Bernal (Student)" w:date="2022-04-05T21:55:00Z">
              <w:rPr>
                <w:color w:val="000000"/>
                <w:sz w:val="22"/>
                <w:szCs w:val="22"/>
              </w:rPr>
            </w:rPrChange>
          </w:rPr>
          <w:t>is</w:t>
        </w:r>
      </w:ins>
      <w:ins w:id="211" w:author="Gerard Blanco Bernal (Student)" w:date="2022-04-05T13:16:00Z">
        <w:r w:rsidR="006750B2" w:rsidRPr="00273ECC">
          <w:rPr>
            <w:color w:val="000000"/>
            <w:rPrChange w:id="212" w:author="Gerard Blanco Bernal (Student)" w:date="2022-04-05T21:55:00Z">
              <w:rPr>
                <w:color w:val="000000"/>
                <w:sz w:val="22"/>
                <w:szCs w:val="22"/>
              </w:rPr>
            </w:rPrChange>
          </w:rPr>
          <w:t xml:space="preserve"> way</w:t>
        </w:r>
      </w:ins>
      <w:ins w:id="213" w:author="Gerard Blanco Bernal (Student)" w:date="2022-04-05T13:14:00Z">
        <w:r w:rsidR="00270E24" w:rsidRPr="00273ECC">
          <w:rPr>
            <w:color w:val="000000"/>
            <w:rPrChange w:id="214" w:author="Gerard Blanco Bernal (Student)" w:date="2022-04-05T21:55:00Z">
              <w:rPr>
                <w:color w:val="000000"/>
                <w:sz w:val="22"/>
                <w:szCs w:val="22"/>
              </w:rPr>
            </w:rPrChange>
          </w:rPr>
          <w:t>, the prototype was not limited to a specific model and type of greenhouse,</w:t>
        </w:r>
      </w:ins>
      <w:ins w:id="215" w:author="Gerard Blanco Bernal (Student)" w:date="2022-04-05T13:15:00Z">
        <w:r w:rsidR="006750B2" w:rsidRPr="00273ECC">
          <w:rPr>
            <w:color w:val="000000"/>
            <w:rPrChange w:id="216" w:author="Gerard Blanco Bernal (Student)" w:date="2022-04-05T21:55:00Z">
              <w:rPr>
                <w:color w:val="000000"/>
                <w:sz w:val="22"/>
                <w:szCs w:val="22"/>
              </w:rPr>
            </w:rPrChange>
          </w:rPr>
          <w:t xml:space="preserve"> but instead could be coupled onto a pre-existing greenhouse to </w:t>
        </w:r>
      </w:ins>
      <w:ins w:id="217" w:author="Gerard Blanco Bernal (Student)" w:date="2022-04-05T13:16:00Z">
        <w:r w:rsidR="006750B2" w:rsidRPr="00273ECC">
          <w:rPr>
            <w:color w:val="000000"/>
            <w:rPrChange w:id="218" w:author="Gerard Blanco Bernal (Student)" w:date="2022-04-05T21:55:00Z">
              <w:rPr>
                <w:color w:val="000000"/>
                <w:sz w:val="22"/>
                <w:szCs w:val="22"/>
              </w:rPr>
            </w:rPrChange>
          </w:rPr>
          <w:t>endow it with automated functionalities.</w:t>
        </w:r>
      </w:ins>
      <w:ins w:id="219" w:author="Gerard Blanco Bernal (Student)" w:date="2022-04-05T13:17:00Z">
        <w:r w:rsidR="006750B2" w:rsidRPr="00273ECC">
          <w:rPr>
            <w:color w:val="000000"/>
            <w:rPrChange w:id="220" w:author="Gerard Blanco Bernal (Student)" w:date="2022-04-05T21:55:00Z">
              <w:rPr>
                <w:color w:val="000000"/>
                <w:sz w:val="22"/>
                <w:szCs w:val="22"/>
              </w:rPr>
            </w:rPrChange>
          </w:rPr>
          <w:t xml:space="preserve"> Thusly, if the gardener already owned a greenhouse, they would not have to </w:t>
        </w:r>
      </w:ins>
      <w:ins w:id="221" w:author="Gerard Blanco Bernal (Student)" w:date="2022-04-05T13:19:00Z">
        <w:r w:rsidR="006E645D" w:rsidRPr="00273ECC">
          <w:rPr>
            <w:color w:val="000000"/>
            <w:rPrChange w:id="222" w:author="Gerard Blanco Bernal (Student)" w:date="2022-04-05T21:55:00Z">
              <w:rPr>
                <w:color w:val="000000"/>
                <w:sz w:val="22"/>
                <w:szCs w:val="22"/>
              </w:rPr>
            </w:rPrChange>
          </w:rPr>
          <w:t>purchase</w:t>
        </w:r>
      </w:ins>
      <w:ins w:id="223" w:author="Gerard Blanco Bernal (Student)" w:date="2022-04-05T13:20:00Z">
        <w:r w:rsidR="006E645D" w:rsidRPr="00273ECC">
          <w:rPr>
            <w:color w:val="000000"/>
            <w:rPrChange w:id="224" w:author="Gerard Blanco Bernal (Student)" w:date="2022-04-05T21:55:00Z">
              <w:rPr>
                <w:color w:val="000000"/>
                <w:sz w:val="22"/>
                <w:szCs w:val="22"/>
              </w:rPr>
            </w:rPrChange>
          </w:rPr>
          <w:t xml:space="preserve"> the developed automated greenhouse as a whole, and could instead </w:t>
        </w:r>
      </w:ins>
      <w:ins w:id="225" w:author="Gerard Blanco Bernal (Student)" w:date="2022-04-05T13:21:00Z">
        <w:r w:rsidR="006E645D" w:rsidRPr="00273ECC">
          <w:rPr>
            <w:color w:val="000000"/>
            <w:rPrChange w:id="226" w:author="Gerard Blanco Bernal (Student)" w:date="2022-04-05T21:55:00Z">
              <w:rPr>
                <w:color w:val="000000"/>
                <w:sz w:val="22"/>
                <w:szCs w:val="22"/>
              </w:rPr>
            </w:rPrChange>
          </w:rPr>
          <w:t>incorporate</w:t>
        </w:r>
      </w:ins>
      <w:ins w:id="227" w:author="Gerard Blanco Bernal (Student)" w:date="2022-04-05T13:20:00Z">
        <w:r w:rsidR="006E645D" w:rsidRPr="00273ECC">
          <w:rPr>
            <w:color w:val="000000"/>
            <w:rPrChange w:id="228" w:author="Gerard Blanco Bernal (Student)" w:date="2022-04-05T21:55:00Z">
              <w:rPr>
                <w:color w:val="000000"/>
                <w:sz w:val="22"/>
                <w:szCs w:val="22"/>
              </w:rPr>
            </w:rPrChange>
          </w:rPr>
          <w:t xml:space="preserve"> the embedded sy</w:t>
        </w:r>
      </w:ins>
      <w:ins w:id="229" w:author="Gerard Blanco Bernal (Student)" w:date="2022-04-05T13:21:00Z">
        <w:r w:rsidR="006E645D" w:rsidRPr="00273ECC">
          <w:rPr>
            <w:color w:val="000000"/>
            <w:rPrChange w:id="230" w:author="Gerard Blanco Bernal (Student)" w:date="2022-04-05T21:55:00Z">
              <w:rPr>
                <w:color w:val="000000"/>
                <w:sz w:val="22"/>
                <w:szCs w:val="22"/>
              </w:rPr>
            </w:rPrChange>
          </w:rPr>
          <w:t xml:space="preserve">stem </w:t>
        </w:r>
      </w:ins>
      <w:ins w:id="231" w:author="Gerard Blanco Bernal (Student)" w:date="2022-04-05T15:29:00Z">
        <w:r w:rsidR="00BC7ACD" w:rsidRPr="00273ECC">
          <w:rPr>
            <w:color w:val="000000"/>
            <w:rPrChange w:id="232" w:author="Gerard Blanco Bernal (Student)" w:date="2022-04-05T21:55:00Z">
              <w:rPr>
                <w:color w:val="000000"/>
                <w:sz w:val="22"/>
                <w:szCs w:val="22"/>
              </w:rPr>
            </w:rPrChange>
          </w:rPr>
          <w:t xml:space="preserve">individually </w:t>
        </w:r>
      </w:ins>
      <w:ins w:id="233" w:author="Gerard Blanco Bernal (Student)" w:date="2022-04-05T13:21:00Z">
        <w:r w:rsidR="006E645D" w:rsidRPr="00273ECC">
          <w:rPr>
            <w:color w:val="000000"/>
            <w:rPrChange w:id="234" w:author="Gerard Blanco Bernal (Student)" w:date="2022-04-05T21:55:00Z">
              <w:rPr>
                <w:color w:val="000000"/>
                <w:sz w:val="22"/>
                <w:szCs w:val="22"/>
              </w:rPr>
            </w:rPrChange>
          </w:rPr>
          <w:t>onto theirs</w:t>
        </w:r>
      </w:ins>
      <w:ins w:id="235" w:author="Gerard Blanco Bernal (Student)" w:date="2022-04-05T13:20:00Z">
        <w:r w:rsidR="006E645D" w:rsidRPr="00273ECC">
          <w:rPr>
            <w:color w:val="000000"/>
            <w:rPrChange w:id="236" w:author="Gerard Blanco Bernal (Student)" w:date="2022-04-05T21:55:00Z">
              <w:rPr>
                <w:color w:val="000000"/>
                <w:sz w:val="22"/>
                <w:szCs w:val="22"/>
              </w:rPr>
            </w:rPrChange>
          </w:rPr>
          <w:t>.</w:t>
        </w:r>
      </w:ins>
      <w:ins w:id="237" w:author="Gerard Blanco Bernal (Student)" w:date="2022-04-05T14:46:00Z">
        <w:r w:rsidR="00454AD9" w:rsidRPr="00273ECC">
          <w:rPr>
            <w:color w:val="000000"/>
            <w:rPrChange w:id="238" w:author="Gerard Blanco Bernal (Student)" w:date="2022-04-05T21:55:00Z">
              <w:rPr>
                <w:color w:val="000000"/>
                <w:sz w:val="22"/>
                <w:szCs w:val="22"/>
              </w:rPr>
            </w:rPrChange>
          </w:rPr>
          <w:t xml:space="preserve"> </w:t>
        </w:r>
      </w:ins>
    </w:p>
    <w:p w14:paraId="1B514236" w14:textId="2A9DEE9C" w:rsidR="005A2359" w:rsidRPr="00273ECC" w:rsidRDefault="005A2359" w:rsidP="0021634C">
      <w:pPr>
        <w:rPr>
          <w:ins w:id="239" w:author="Gerard Blanco Bernal (Student)" w:date="2022-04-05T14:46:00Z"/>
          <w:color w:val="000000"/>
          <w:rPrChange w:id="240" w:author="Gerard Blanco Bernal (Student)" w:date="2022-04-05T21:55:00Z">
            <w:rPr>
              <w:ins w:id="241" w:author="Gerard Blanco Bernal (Student)" w:date="2022-04-05T14:46:00Z"/>
              <w:color w:val="000000"/>
              <w:sz w:val="22"/>
              <w:szCs w:val="22"/>
            </w:rPr>
          </w:rPrChange>
        </w:rPr>
      </w:pPr>
      <w:ins w:id="242" w:author="Gerard Blanco Bernal (Student)" w:date="2022-04-05T14:40:00Z">
        <w:r w:rsidRPr="00273ECC">
          <w:rPr>
            <w:color w:val="000000"/>
            <w:rPrChange w:id="243" w:author="Gerard Blanco Bernal (Student)" w:date="2022-04-05T21:55:00Z">
              <w:rPr>
                <w:color w:val="000000"/>
                <w:sz w:val="22"/>
                <w:szCs w:val="22"/>
              </w:rPr>
            </w:rPrChange>
          </w:rPr>
          <w:t>Following this guideline and keeping the require</w:t>
        </w:r>
      </w:ins>
      <w:ins w:id="244" w:author="Gerard Blanco Bernal (Student)" w:date="2022-04-05T14:41:00Z">
        <w:r w:rsidRPr="00273ECC">
          <w:rPr>
            <w:color w:val="000000"/>
            <w:rPrChange w:id="245" w:author="Gerard Blanco Bernal (Student)" w:date="2022-04-05T21:55:00Z">
              <w:rPr>
                <w:color w:val="000000"/>
                <w:sz w:val="22"/>
                <w:szCs w:val="22"/>
              </w:rPr>
            </w:rPrChange>
          </w:rPr>
          <w:t xml:space="preserve">ments in mind, the researcher decided to develop the prototype on a </w:t>
        </w:r>
      </w:ins>
      <w:ins w:id="246" w:author="Gerard Blanco Bernal (Student)" w:date="2022-04-05T14:46:00Z">
        <w:r w:rsidR="00454AD9" w:rsidRPr="00273ECC">
          <w:rPr>
            <w:color w:val="000000"/>
            <w:rPrChange w:id="247" w:author="Gerard Blanco Bernal (Student)" w:date="2022-04-05T21:55:00Z">
              <w:rPr>
                <w:color w:val="000000"/>
                <w:sz w:val="22"/>
                <w:szCs w:val="22"/>
              </w:rPr>
            </w:rPrChange>
          </w:rPr>
          <w:t>polycarbonate-based</w:t>
        </w:r>
      </w:ins>
      <w:ins w:id="248" w:author="Gerard Blanco Bernal (Student)" w:date="2022-04-05T14:41:00Z">
        <w:r w:rsidRPr="00273ECC">
          <w:rPr>
            <w:color w:val="000000"/>
            <w:rPrChange w:id="249" w:author="Gerard Blanco Bernal (Student)" w:date="2022-04-05T21:55:00Z">
              <w:rPr>
                <w:color w:val="000000"/>
                <w:sz w:val="22"/>
                <w:szCs w:val="22"/>
              </w:rPr>
            </w:rPrChange>
          </w:rPr>
          <w:t xml:space="preserve"> greenhouse with a fixed rigid structure and a ventilation windo</w:t>
        </w:r>
      </w:ins>
      <w:ins w:id="250" w:author="Gerard Blanco Bernal (Student)" w:date="2022-04-05T14:44:00Z">
        <w:r w:rsidRPr="00273ECC">
          <w:rPr>
            <w:color w:val="000000"/>
            <w:rPrChange w:id="251" w:author="Gerard Blanco Bernal (Student)" w:date="2022-04-05T21:55:00Z">
              <w:rPr>
                <w:color w:val="000000"/>
                <w:sz w:val="22"/>
                <w:szCs w:val="22"/>
              </w:rPr>
            </w:rPrChange>
          </w:rPr>
          <w:t>w</w:t>
        </w:r>
      </w:ins>
      <w:ins w:id="252" w:author="Gerard Blanco Bernal (Student)" w:date="2022-05-01T11:00:00Z">
        <w:r w:rsidR="00DB4F09">
          <w:rPr>
            <w:color w:val="000000"/>
          </w:rPr>
          <w:t xml:space="preserve"> (</w:t>
        </w:r>
        <w:r w:rsidR="00DB4F09">
          <w:rPr>
            <w:color w:val="000000"/>
          </w:rPr>
          <w:fldChar w:fldCharType="begin"/>
        </w:r>
        <w:r w:rsidR="00DB4F09">
          <w:rPr>
            <w:color w:val="000000"/>
          </w:rPr>
          <w:instrText xml:space="preserve"> HYPERLINK  \l "_Appendices" </w:instrText>
        </w:r>
        <w:r w:rsidR="00DB4F09">
          <w:rPr>
            <w:color w:val="000000"/>
          </w:rPr>
          <w:fldChar w:fldCharType="separate"/>
        </w:r>
        <w:r w:rsidR="00DB4F09" w:rsidRPr="00DB4F09">
          <w:rPr>
            <w:rStyle w:val="Hyperlink"/>
          </w:rPr>
          <w:t>See Appendix O</w:t>
        </w:r>
        <w:r w:rsidR="00DB4F09">
          <w:rPr>
            <w:color w:val="000000"/>
          </w:rPr>
          <w:fldChar w:fldCharType="end"/>
        </w:r>
        <w:r w:rsidR="00DB4F09">
          <w:rPr>
            <w:color w:val="000000"/>
          </w:rPr>
          <w:t>)</w:t>
        </w:r>
      </w:ins>
      <w:ins w:id="253" w:author="Gerard Blanco Bernal (Student)" w:date="2022-04-05T14:44:00Z">
        <w:r w:rsidRPr="00273ECC">
          <w:rPr>
            <w:color w:val="000000"/>
            <w:rPrChange w:id="254" w:author="Gerard Blanco Bernal (Student)" w:date="2022-04-05T21:55:00Z">
              <w:rPr>
                <w:color w:val="000000"/>
                <w:sz w:val="22"/>
                <w:szCs w:val="22"/>
              </w:rPr>
            </w:rPrChange>
          </w:rPr>
          <w:t xml:space="preserve">. </w:t>
        </w:r>
      </w:ins>
    </w:p>
    <w:p w14:paraId="65A7432B" w14:textId="5CC8AEF9" w:rsidR="00454AD9" w:rsidRPr="00273ECC" w:rsidRDefault="00454AD9" w:rsidP="0021634C">
      <w:pPr>
        <w:rPr>
          <w:ins w:id="255" w:author="Gerard Blanco Bernal (Student)" w:date="2022-04-05T14:46:00Z"/>
          <w:color w:val="000000"/>
          <w:rPrChange w:id="256" w:author="Gerard Blanco Bernal (Student)" w:date="2022-04-05T21:55:00Z">
            <w:rPr>
              <w:ins w:id="257" w:author="Gerard Blanco Bernal (Student)" w:date="2022-04-05T14:46:00Z"/>
              <w:color w:val="000000"/>
              <w:sz w:val="22"/>
              <w:szCs w:val="22"/>
            </w:rPr>
          </w:rPrChange>
        </w:rPr>
      </w:pPr>
    </w:p>
    <w:p w14:paraId="19ED64F2" w14:textId="6B233149" w:rsidR="00454AD9" w:rsidRPr="00273ECC" w:rsidRDefault="00454AD9" w:rsidP="0021634C">
      <w:pPr>
        <w:rPr>
          <w:ins w:id="258" w:author="Gerard Blanco Bernal (Student)" w:date="2022-04-05T15:30:00Z"/>
          <w:color w:val="000000"/>
          <w:rPrChange w:id="259" w:author="Gerard Blanco Bernal (Student)" w:date="2022-04-05T21:55:00Z">
            <w:rPr>
              <w:ins w:id="260" w:author="Gerard Blanco Bernal (Student)" w:date="2022-04-05T15:30:00Z"/>
              <w:color w:val="000000"/>
              <w:sz w:val="22"/>
              <w:szCs w:val="22"/>
            </w:rPr>
          </w:rPrChange>
        </w:rPr>
      </w:pPr>
      <w:ins w:id="261" w:author="Gerard Blanco Bernal (Student)" w:date="2022-04-05T14:46:00Z">
        <w:r w:rsidRPr="00273ECC">
          <w:rPr>
            <w:color w:val="000000"/>
            <w:rPrChange w:id="262" w:author="Gerard Blanco Bernal (Student)" w:date="2022-04-05T21:55:00Z">
              <w:rPr>
                <w:color w:val="000000"/>
                <w:sz w:val="22"/>
                <w:szCs w:val="22"/>
              </w:rPr>
            </w:rPrChange>
          </w:rPr>
          <w:t xml:space="preserve">Polycarbonate is a tough, dimensionally stable, transparent thermoplastic. </w:t>
        </w:r>
      </w:ins>
      <w:ins w:id="263" w:author="Gerard Blanco Bernal (Student)" w:date="2022-04-05T14:49:00Z">
        <w:r w:rsidRPr="00273ECC">
          <w:rPr>
            <w:color w:val="000000"/>
            <w:rPrChange w:id="264" w:author="Gerard Blanco Bernal (Student)" w:date="2022-04-05T21:55:00Z">
              <w:rPr>
                <w:color w:val="000000"/>
                <w:sz w:val="22"/>
                <w:szCs w:val="22"/>
              </w:rPr>
            </w:rPrChange>
          </w:rPr>
          <w:t>It maintains</w:t>
        </w:r>
      </w:ins>
      <w:ins w:id="265" w:author="Gerard Blanco Bernal (Student)" w:date="2022-04-05T14:46:00Z">
        <w:r w:rsidRPr="00273ECC">
          <w:rPr>
            <w:color w:val="000000"/>
            <w:rPrChange w:id="266" w:author="Gerard Blanco Bernal (Student)" w:date="2022-04-05T21:55:00Z">
              <w:rPr>
                <w:color w:val="000000"/>
                <w:sz w:val="22"/>
                <w:szCs w:val="22"/>
              </w:rPr>
            </w:rPrChange>
          </w:rPr>
          <w:t xml:space="preserve"> its properties over a wide range of temperatures</w:t>
        </w:r>
      </w:ins>
      <w:ins w:id="267" w:author="Gerard Blanco Bernal (Student)" w:date="2022-04-05T14:47:00Z">
        <w:r w:rsidRPr="00273ECC">
          <w:rPr>
            <w:color w:val="000000"/>
            <w:rPrChange w:id="268" w:author="Gerard Blanco Bernal (Student)" w:date="2022-04-05T21:55:00Z">
              <w:rPr>
                <w:color w:val="000000"/>
                <w:sz w:val="22"/>
                <w:szCs w:val="22"/>
              </w:rPr>
            </w:rPrChange>
          </w:rPr>
          <w:t xml:space="preserve">, with the </w:t>
        </w:r>
      </w:ins>
      <w:ins w:id="269" w:author="Gerard Blanco Bernal (Student)" w:date="2022-04-05T14:46:00Z">
        <w:r w:rsidRPr="00273ECC">
          <w:rPr>
            <w:color w:val="000000"/>
            <w:rPrChange w:id="270" w:author="Gerard Blanco Bernal (Student)" w:date="2022-04-05T21:55:00Z">
              <w:rPr>
                <w:color w:val="000000"/>
                <w:sz w:val="22"/>
                <w:szCs w:val="22"/>
              </w:rPr>
            </w:rPrChange>
          </w:rPr>
          <w:t xml:space="preserve">highest impact resistance of any </w:t>
        </w:r>
      </w:ins>
      <w:ins w:id="271" w:author="Gerard Blanco Bernal (Student)" w:date="2022-04-05T14:47:00Z">
        <w:r w:rsidRPr="00273ECC">
          <w:rPr>
            <w:color w:val="000000"/>
            <w:rPrChange w:id="272" w:author="Gerard Blanco Bernal (Student)" w:date="2022-04-05T21:55:00Z">
              <w:rPr>
                <w:color w:val="000000"/>
                <w:sz w:val="22"/>
                <w:szCs w:val="22"/>
              </w:rPr>
            </w:rPrChange>
          </w:rPr>
          <w:t>t</w:t>
        </w:r>
      </w:ins>
      <w:ins w:id="273" w:author="Gerard Blanco Bernal (Student)" w:date="2022-04-05T14:46:00Z">
        <w:r w:rsidRPr="00273ECC">
          <w:rPr>
            <w:color w:val="000000"/>
            <w:rPrChange w:id="274" w:author="Gerard Blanco Bernal (Student)" w:date="2022-04-05T21:55:00Z">
              <w:rPr>
                <w:color w:val="000000"/>
                <w:sz w:val="22"/>
                <w:szCs w:val="22"/>
              </w:rPr>
            </w:rPrChange>
          </w:rPr>
          <w:t>hermoplastic, while having low water absorption</w:t>
        </w:r>
      </w:ins>
      <w:ins w:id="275" w:author="Gerard Blanco Bernal (Student)" w:date="2022-04-05T14:51:00Z">
        <w:r w:rsidR="00F93169" w:rsidRPr="00273ECC">
          <w:rPr>
            <w:color w:val="000000"/>
            <w:rPrChange w:id="276" w:author="Gerard Blanco Bernal (Student)" w:date="2022-04-05T21:55:00Z">
              <w:rPr>
                <w:color w:val="000000"/>
                <w:sz w:val="22"/>
                <w:szCs w:val="22"/>
              </w:rPr>
            </w:rPrChange>
          </w:rPr>
          <w:t xml:space="preserve">, </w:t>
        </w:r>
      </w:ins>
      <w:ins w:id="277" w:author="Gerard Blanco Bernal (Student)" w:date="2022-04-05T14:50:00Z">
        <w:r w:rsidRPr="00273ECC">
          <w:rPr>
            <w:color w:val="000000"/>
            <w:rPrChange w:id="278" w:author="Gerard Blanco Bernal (Student)" w:date="2022-04-05T21:55:00Z">
              <w:rPr>
                <w:color w:val="000000"/>
                <w:sz w:val="22"/>
                <w:szCs w:val="22"/>
              </w:rPr>
            </w:rPrChange>
          </w:rPr>
          <w:t>an</w:t>
        </w:r>
      </w:ins>
      <w:ins w:id="279" w:author="Gerard Blanco Bernal (Student)" w:date="2022-04-05T14:49:00Z">
        <w:r w:rsidRPr="00273ECC">
          <w:rPr>
            <w:color w:val="000000"/>
            <w:rPrChange w:id="280" w:author="Gerard Blanco Bernal (Student)" w:date="2022-04-05T21:55:00Z">
              <w:rPr>
                <w:color w:val="000000"/>
                <w:sz w:val="22"/>
                <w:szCs w:val="22"/>
              </w:rPr>
            </w:rPrChange>
          </w:rPr>
          <w:t xml:space="preserve"> internal transmission of light nearly in the same capacity as glass</w:t>
        </w:r>
      </w:ins>
      <w:ins w:id="281" w:author="Gerard Blanco Bernal (Student)" w:date="2022-04-05T14:51:00Z">
        <w:r w:rsidR="00F93169" w:rsidRPr="00273ECC">
          <w:rPr>
            <w:color w:val="000000"/>
            <w:rPrChange w:id="282" w:author="Gerard Blanco Bernal (Student)" w:date="2022-04-05T21:55:00Z">
              <w:rPr>
                <w:color w:val="000000"/>
                <w:sz w:val="22"/>
                <w:szCs w:val="22"/>
              </w:rPr>
            </w:rPrChange>
          </w:rPr>
          <w:t xml:space="preserve">, and </w:t>
        </w:r>
      </w:ins>
      <w:ins w:id="283" w:author="Gerard Blanco Bernal (Student)" w:date="2022-04-05T14:52:00Z">
        <w:r w:rsidR="00F93169" w:rsidRPr="00273ECC">
          <w:rPr>
            <w:color w:val="000000"/>
            <w:rPrChange w:id="284" w:author="Gerard Blanco Bernal (Student)" w:date="2022-04-05T21:55:00Z">
              <w:rPr>
                <w:color w:val="000000"/>
                <w:sz w:val="22"/>
                <w:szCs w:val="22"/>
              </w:rPr>
            </w:rPrChange>
          </w:rPr>
          <w:t>self-extinguishing properties [</w:t>
        </w:r>
      </w:ins>
      <w:ins w:id="285" w:author="Gerard Blanco Bernal (Student)" w:date="2022-04-14T21:47: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16</w:t>
        </w:r>
        <w:r w:rsidR="005A5CA7">
          <w:rPr>
            <w:color w:val="000000"/>
          </w:rPr>
          <w:fldChar w:fldCharType="end"/>
        </w:r>
      </w:ins>
      <w:ins w:id="286" w:author="Gerard Blanco Bernal (Student)" w:date="2022-04-05T14:52:00Z">
        <w:r w:rsidR="00F93169" w:rsidRPr="00273ECC">
          <w:rPr>
            <w:color w:val="000000"/>
            <w:rPrChange w:id="287" w:author="Gerard Blanco Bernal (Student)" w:date="2022-04-05T21:55:00Z">
              <w:rPr>
                <w:color w:val="000000"/>
                <w:sz w:val="22"/>
                <w:szCs w:val="22"/>
              </w:rPr>
            </w:rPrChange>
          </w:rPr>
          <w:t>].</w:t>
        </w:r>
      </w:ins>
      <w:ins w:id="288" w:author="Gerard Blanco Bernal (Student)" w:date="2022-04-05T14:54:00Z">
        <w:r w:rsidR="00F93169" w:rsidRPr="00273ECC">
          <w:rPr>
            <w:color w:val="000000"/>
            <w:rPrChange w:id="289" w:author="Gerard Blanco Bernal (Student)" w:date="2022-04-05T21:55:00Z">
              <w:rPr>
                <w:color w:val="000000"/>
                <w:sz w:val="22"/>
                <w:szCs w:val="22"/>
              </w:rPr>
            </w:rPrChange>
          </w:rPr>
          <w:t xml:space="preserve"> These qualities made it ideal so as to not interfere wit</w:t>
        </w:r>
      </w:ins>
      <w:ins w:id="290" w:author="Gerard Blanco Bernal (Student)" w:date="2022-04-05T14:55:00Z">
        <w:r w:rsidR="00F93169" w:rsidRPr="00273ECC">
          <w:rPr>
            <w:color w:val="000000"/>
            <w:rPrChange w:id="291" w:author="Gerard Blanco Bernal (Student)" w:date="2022-04-05T21:55:00Z">
              <w:rPr>
                <w:color w:val="000000"/>
                <w:sz w:val="22"/>
                <w:szCs w:val="22"/>
              </w:rPr>
            </w:rPrChange>
          </w:rPr>
          <w:t xml:space="preserve">h the internal relative humidity </w:t>
        </w:r>
      </w:ins>
      <w:ins w:id="292" w:author="Gerard Blanco Bernal (Student)" w:date="2022-04-05T15:35:00Z">
        <w:r w:rsidR="002251B3" w:rsidRPr="00273ECC">
          <w:rPr>
            <w:color w:val="000000"/>
            <w:rPrChange w:id="293" w:author="Gerard Blanco Bernal (Student)" w:date="2022-04-05T21:55:00Z">
              <w:rPr>
                <w:color w:val="000000"/>
                <w:sz w:val="22"/>
                <w:szCs w:val="22"/>
              </w:rPr>
            </w:rPrChange>
          </w:rPr>
          <w:t xml:space="preserve">of the greenhouse </w:t>
        </w:r>
      </w:ins>
      <w:ins w:id="294" w:author="Gerard Blanco Bernal (Student)" w:date="2022-04-05T14:55:00Z">
        <w:r w:rsidR="00F93169" w:rsidRPr="00273ECC">
          <w:rPr>
            <w:color w:val="000000"/>
            <w:rPrChange w:id="295" w:author="Gerard Blanco Bernal (Student)" w:date="2022-04-05T21:55:00Z">
              <w:rPr>
                <w:color w:val="000000"/>
                <w:sz w:val="22"/>
                <w:szCs w:val="22"/>
              </w:rPr>
            </w:rPrChange>
          </w:rPr>
          <w:t xml:space="preserve">and </w:t>
        </w:r>
      </w:ins>
      <w:ins w:id="296" w:author="Gerard Blanco Bernal (Student)" w:date="2022-04-05T14:54:00Z">
        <w:r w:rsidR="00F93169" w:rsidRPr="00273ECC">
          <w:rPr>
            <w:color w:val="000000"/>
            <w:rPrChange w:id="297" w:author="Gerard Blanco Bernal (Student)" w:date="2022-04-05T21:55:00Z">
              <w:rPr>
                <w:color w:val="000000"/>
                <w:sz w:val="22"/>
                <w:szCs w:val="22"/>
              </w:rPr>
            </w:rPrChange>
          </w:rPr>
          <w:t>in the face of electrical fires.</w:t>
        </w:r>
      </w:ins>
    </w:p>
    <w:p w14:paraId="31E58FC9" w14:textId="4EC9EC4F" w:rsidR="00BC7ACD" w:rsidRPr="00273ECC" w:rsidRDefault="00BC7ACD" w:rsidP="0021634C">
      <w:pPr>
        <w:rPr>
          <w:ins w:id="298" w:author="Gerard Blanco Bernal (Student)" w:date="2022-04-05T15:30:00Z"/>
          <w:color w:val="000000"/>
          <w:rPrChange w:id="299" w:author="Gerard Blanco Bernal (Student)" w:date="2022-04-05T21:55:00Z">
            <w:rPr>
              <w:ins w:id="300" w:author="Gerard Blanco Bernal (Student)" w:date="2022-04-05T15:30:00Z"/>
              <w:color w:val="000000"/>
              <w:sz w:val="22"/>
              <w:szCs w:val="22"/>
            </w:rPr>
          </w:rPrChange>
        </w:rPr>
      </w:pPr>
    </w:p>
    <w:p w14:paraId="337B67D2" w14:textId="17370A33" w:rsidR="00BC7ACD" w:rsidRPr="00273ECC" w:rsidRDefault="002251B3" w:rsidP="0021634C">
      <w:pPr>
        <w:rPr>
          <w:ins w:id="301" w:author="Gerard Blanco Bernal (Student)" w:date="2022-04-05T14:57:00Z"/>
          <w:color w:val="000000"/>
          <w:rPrChange w:id="302" w:author="Gerard Blanco Bernal (Student)" w:date="2022-04-05T21:55:00Z">
            <w:rPr>
              <w:ins w:id="303" w:author="Gerard Blanco Bernal (Student)" w:date="2022-04-05T14:57:00Z"/>
              <w:color w:val="000000"/>
              <w:sz w:val="22"/>
              <w:szCs w:val="22"/>
            </w:rPr>
          </w:rPrChange>
        </w:rPr>
      </w:pPr>
      <w:ins w:id="304" w:author="Gerard Blanco Bernal (Student)" w:date="2022-04-05T15:35:00Z">
        <w:r w:rsidRPr="00273ECC">
          <w:rPr>
            <w:color w:val="000000"/>
            <w:rPrChange w:id="305" w:author="Gerard Blanco Bernal (Student)" w:date="2022-04-05T21:55:00Z">
              <w:rPr>
                <w:color w:val="000000"/>
                <w:sz w:val="22"/>
                <w:szCs w:val="22"/>
              </w:rPr>
            </w:rPrChange>
          </w:rPr>
          <w:t>A</w:t>
        </w:r>
      </w:ins>
      <w:ins w:id="306" w:author="Gerard Blanco Bernal (Student)" w:date="2022-04-05T15:30:00Z">
        <w:r w:rsidR="00BC7ACD" w:rsidRPr="00273ECC">
          <w:rPr>
            <w:color w:val="000000"/>
            <w:rPrChange w:id="307" w:author="Gerard Blanco Bernal (Student)" w:date="2022-04-05T21:55:00Z">
              <w:rPr>
                <w:color w:val="000000"/>
                <w:sz w:val="22"/>
                <w:szCs w:val="22"/>
              </w:rPr>
            </w:rPrChange>
          </w:rPr>
          <w:t xml:space="preserve"> fixed struc</w:t>
        </w:r>
      </w:ins>
      <w:ins w:id="308" w:author="Gerard Blanco Bernal (Student)" w:date="2022-04-05T15:31:00Z">
        <w:r w:rsidR="00BC7ACD" w:rsidRPr="00273ECC">
          <w:rPr>
            <w:color w:val="000000"/>
            <w:rPrChange w:id="309" w:author="Gerard Blanco Bernal (Student)" w:date="2022-04-05T21:55:00Z">
              <w:rPr>
                <w:color w:val="000000"/>
                <w:sz w:val="22"/>
                <w:szCs w:val="22"/>
              </w:rPr>
            </w:rPrChange>
          </w:rPr>
          <w:t xml:space="preserve">ture </w:t>
        </w:r>
      </w:ins>
      <w:ins w:id="310" w:author="Gerard Blanco Bernal (Student)" w:date="2022-04-05T15:35:00Z">
        <w:r w:rsidRPr="00273ECC">
          <w:rPr>
            <w:color w:val="000000"/>
            <w:rPrChange w:id="311" w:author="Gerard Blanco Bernal (Student)" w:date="2022-04-05T21:55:00Z">
              <w:rPr>
                <w:color w:val="000000"/>
                <w:sz w:val="22"/>
                <w:szCs w:val="22"/>
              </w:rPr>
            </w:rPrChange>
          </w:rPr>
          <w:t>would make</w:t>
        </w:r>
      </w:ins>
      <w:ins w:id="312" w:author="Gerard Blanco Bernal (Student)" w:date="2022-04-05T15:31:00Z">
        <w:r w:rsidR="00BC7ACD" w:rsidRPr="00273ECC">
          <w:rPr>
            <w:color w:val="000000"/>
            <w:rPrChange w:id="313" w:author="Gerard Blanco Bernal (Student)" w:date="2022-04-05T21:55:00Z">
              <w:rPr>
                <w:color w:val="000000"/>
                <w:sz w:val="22"/>
                <w:szCs w:val="22"/>
              </w:rPr>
            </w:rPrChange>
          </w:rPr>
          <w:t xml:space="preserve"> it less susceptible to external conditions</w:t>
        </w:r>
      </w:ins>
      <w:ins w:id="314" w:author="Gerard Blanco Bernal (Student)" w:date="2022-04-05T15:32:00Z">
        <w:r w:rsidRPr="00273ECC">
          <w:rPr>
            <w:color w:val="000000"/>
            <w:rPrChange w:id="315" w:author="Gerard Blanco Bernal (Student)" w:date="2022-04-05T21:55:00Z">
              <w:rPr>
                <w:color w:val="000000"/>
                <w:sz w:val="22"/>
                <w:szCs w:val="22"/>
              </w:rPr>
            </w:rPrChange>
          </w:rPr>
          <w:t xml:space="preserve">, this way preserving the integrity of the </w:t>
        </w:r>
      </w:ins>
      <w:ins w:id="316" w:author="Gerard Blanco Bernal (Student)" w:date="2022-04-05T15:33:00Z">
        <w:r w:rsidRPr="00273ECC">
          <w:rPr>
            <w:color w:val="000000"/>
            <w:rPrChange w:id="317" w:author="Gerard Blanco Bernal (Student)" w:date="2022-04-05T21:55:00Z">
              <w:rPr>
                <w:color w:val="000000"/>
                <w:sz w:val="22"/>
                <w:szCs w:val="22"/>
              </w:rPr>
            </w:rPrChange>
          </w:rPr>
          <w:lastRenderedPageBreak/>
          <w:t>greenhouse</w:t>
        </w:r>
      </w:ins>
      <w:r w:rsidR="002B0740">
        <w:rPr>
          <w:color w:val="000000"/>
        </w:rPr>
        <w:t xml:space="preserve"> and the prototype</w:t>
      </w:r>
      <w:ins w:id="318" w:author="Gerard Blanco Bernal (Student)" w:date="2022-04-05T15:31:00Z">
        <w:r w:rsidR="00BC7ACD" w:rsidRPr="00273ECC">
          <w:rPr>
            <w:color w:val="000000"/>
            <w:rPrChange w:id="319" w:author="Gerard Blanco Bernal (Student)" w:date="2022-04-05T21:55:00Z">
              <w:rPr>
                <w:color w:val="000000"/>
                <w:sz w:val="22"/>
                <w:szCs w:val="22"/>
              </w:rPr>
            </w:rPrChange>
          </w:rPr>
          <w:t>. Additionally, the need for a ventilation window was non-negotiable</w:t>
        </w:r>
      </w:ins>
      <w:ins w:id="320" w:author="Gerard Blanco Bernal (Student)" w:date="2022-04-05T15:32:00Z">
        <w:r w:rsidR="00BC7ACD" w:rsidRPr="00273ECC">
          <w:rPr>
            <w:color w:val="000000"/>
            <w:rPrChange w:id="321" w:author="Gerard Blanco Bernal (Student)" w:date="2022-04-05T21:55:00Z">
              <w:rPr>
                <w:color w:val="000000"/>
                <w:sz w:val="22"/>
                <w:szCs w:val="22"/>
              </w:rPr>
            </w:rPrChange>
          </w:rPr>
          <w:t xml:space="preserve"> to the researcher</w:t>
        </w:r>
      </w:ins>
      <w:ins w:id="322" w:author="Gerard Blanco Bernal (Student)" w:date="2022-04-05T15:31:00Z">
        <w:r w:rsidR="00BC7ACD" w:rsidRPr="00273ECC">
          <w:rPr>
            <w:color w:val="000000"/>
            <w:rPrChange w:id="323" w:author="Gerard Blanco Bernal (Student)" w:date="2022-04-05T21:55:00Z">
              <w:rPr>
                <w:color w:val="000000"/>
                <w:sz w:val="22"/>
                <w:szCs w:val="22"/>
              </w:rPr>
            </w:rPrChange>
          </w:rPr>
          <w:t xml:space="preserve"> as this was the most cost-effective way </w:t>
        </w:r>
      </w:ins>
      <w:ins w:id="324" w:author="Gerard Blanco Bernal (Student)" w:date="2022-05-01T11:01:00Z">
        <w:r w:rsidR="00DB4F09">
          <w:rPr>
            <w:color w:val="000000"/>
          </w:rPr>
          <w:t xml:space="preserve">of regulating </w:t>
        </w:r>
      </w:ins>
      <w:ins w:id="325" w:author="Gerard Blanco Bernal (Student)" w:date="2022-04-05T15:32:00Z">
        <w:r w:rsidR="00BC7ACD" w:rsidRPr="00273ECC">
          <w:rPr>
            <w:color w:val="000000"/>
            <w:rPrChange w:id="326" w:author="Gerard Blanco Bernal (Student)" w:date="2022-04-05T21:55:00Z">
              <w:rPr>
                <w:color w:val="000000"/>
                <w:sz w:val="22"/>
                <w:szCs w:val="22"/>
              </w:rPr>
            </w:rPrChange>
          </w:rPr>
          <w:t xml:space="preserve">the internal temperatures of the greenhouse without resorting to </w:t>
        </w:r>
      </w:ins>
      <w:ins w:id="327" w:author="Gerard Blanco Bernal (Student)" w:date="2022-04-05T15:37:00Z">
        <w:r w:rsidRPr="00273ECC">
          <w:rPr>
            <w:color w:val="000000"/>
            <w:rPrChange w:id="328" w:author="Gerard Blanco Bernal (Student)" w:date="2022-04-05T21:55:00Z">
              <w:rPr>
                <w:color w:val="000000"/>
                <w:sz w:val="22"/>
                <w:szCs w:val="22"/>
              </w:rPr>
            </w:rPrChange>
          </w:rPr>
          <w:t>horizontal air flow fans or HVAC systems [</w:t>
        </w:r>
      </w:ins>
      <w:ins w:id="329" w:author="Gerard Blanco Bernal (Student)" w:date="2022-04-14T21:47: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17</w:t>
        </w:r>
        <w:r w:rsidR="005A5CA7">
          <w:rPr>
            <w:color w:val="000000"/>
          </w:rPr>
          <w:fldChar w:fldCharType="end"/>
        </w:r>
      </w:ins>
      <w:ins w:id="330" w:author="Gerard Blanco Bernal (Student)" w:date="2022-04-05T15:37:00Z">
        <w:r w:rsidRPr="00273ECC">
          <w:rPr>
            <w:color w:val="000000"/>
            <w:rPrChange w:id="331" w:author="Gerard Blanco Bernal (Student)" w:date="2022-04-05T21:55:00Z">
              <w:rPr>
                <w:color w:val="000000"/>
                <w:sz w:val="22"/>
                <w:szCs w:val="22"/>
              </w:rPr>
            </w:rPrChange>
          </w:rPr>
          <w:t>].</w:t>
        </w:r>
      </w:ins>
    </w:p>
    <w:p w14:paraId="6D2809A5" w14:textId="3406EE96" w:rsidR="00F149ED" w:rsidRPr="00273ECC" w:rsidRDefault="00F149ED" w:rsidP="0021634C">
      <w:pPr>
        <w:rPr>
          <w:ins w:id="332" w:author="Gerard Blanco Bernal (Student)" w:date="2022-04-05T14:57:00Z"/>
          <w:color w:val="000000"/>
          <w:rPrChange w:id="333" w:author="Gerard Blanco Bernal (Student)" w:date="2022-04-05T21:55:00Z">
            <w:rPr>
              <w:ins w:id="334" w:author="Gerard Blanco Bernal (Student)" w:date="2022-04-05T14:57:00Z"/>
              <w:color w:val="000000"/>
              <w:sz w:val="22"/>
              <w:szCs w:val="22"/>
            </w:rPr>
          </w:rPrChange>
        </w:rPr>
      </w:pPr>
    </w:p>
    <w:p w14:paraId="08FBBCD9" w14:textId="48EB2E6C" w:rsidR="00F149ED" w:rsidRPr="00273ECC" w:rsidRDefault="00F149ED" w:rsidP="0021634C">
      <w:pPr>
        <w:rPr>
          <w:ins w:id="335" w:author="Gerard Blanco Bernal (Student)" w:date="2022-04-05T20:03:00Z"/>
          <w:color w:val="000000"/>
          <w:rPrChange w:id="336" w:author="Gerard Blanco Bernal (Student)" w:date="2022-04-05T21:55:00Z">
            <w:rPr>
              <w:ins w:id="337" w:author="Gerard Blanco Bernal (Student)" w:date="2022-04-05T20:03:00Z"/>
              <w:color w:val="000000"/>
              <w:sz w:val="22"/>
              <w:szCs w:val="22"/>
            </w:rPr>
          </w:rPrChange>
        </w:rPr>
      </w:pPr>
      <w:ins w:id="338" w:author="Gerard Blanco Bernal (Student)" w:date="2022-04-05T14:59:00Z">
        <w:r w:rsidRPr="00273ECC">
          <w:rPr>
            <w:color w:val="000000"/>
            <w:rPrChange w:id="339" w:author="Gerard Blanco Bernal (Student)" w:date="2022-04-05T21:55:00Z">
              <w:rPr>
                <w:color w:val="000000"/>
                <w:sz w:val="22"/>
                <w:szCs w:val="22"/>
              </w:rPr>
            </w:rPrChange>
          </w:rPr>
          <w:t>T</w:t>
        </w:r>
      </w:ins>
      <w:ins w:id="340" w:author="Gerard Blanco Bernal (Student)" w:date="2022-04-05T14:57:00Z">
        <w:r w:rsidRPr="00273ECC">
          <w:rPr>
            <w:color w:val="000000"/>
            <w:rPrChange w:id="341" w:author="Gerard Blanco Bernal (Student)" w:date="2022-04-05T21:55:00Z">
              <w:rPr>
                <w:color w:val="000000"/>
                <w:sz w:val="22"/>
                <w:szCs w:val="22"/>
              </w:rPr>
            </w:rPrChange>
          </w:rPr>
          <w:t xml:space="preserve">he researcher initially intended to </w:t>
        </w:r>
      </w:ins>
      <w:ins w:id="342" w:author="Gerard Blanco Bernal (Student)" w:date="2022-04-05T14:58:00Z">
        <w:r w:rsidRPr="00273ECC">
          <w:rPr>
            <w:color w:val="000000"/>
            <w:rPrChange w:id="343" w:author="Gerard Blanco Bernal (Student)" w:date="2022-04-05T21:55:00Z">
              <w:rPr>
                <w:color w:val="000000"/>
                <w:sz w:val="22"/>
                <w:szCs w:val="22"/>
              </w:rPr>
            </w:rPrChange>
          </w:rPr>
          <w:t>supply the greenhouse with two separate tanks</w:t>
        </w:r>
      </w:ins>
      <w:r w:rsidR="00992615">
        <w:rPr>
          <w:color w:val="000000"/>
        </w:rPr>
        <w:t>,</w:t>
      </w:r>
      <w:ins w:id="344" w:author="Gerard Blanco Bernal (Student)" w:date="2022-04-05T14:58:00Z">
        <w:r w:rsidRPr="00273ECC">
          <w:rPr>
            <w:color w:val="000000"/>
            <w:rPrChange w:id="345" w:author="Gerard Blanco Bernal (Student)" w:date="2022-04-05T21:55:00Z">
              <w:rPr>
                <w:color w:val="000000"/>
                <w:sz w:val="22"/>
                <w:szCs w:val="22"/>
              </w:rPr>
            </w:rPrChange>
          </w:rPr>
          <w:t xml:space="preserve"> </w:t>
        </w:r>
      </w:ins>
      <w:ins w:id="346" w:author="Gerard Blanco Bernal (Student)" w:date="2022-05-01T11:01:00Z">
        <w:r w:rsidR="00A36F74" w:rsidRPr="00273ECC">
          <w:rPr>
            <w:color w:val="000000"/>
          </w:rPr>
          <w:t>water,</w:t>
        </w:r>
      </w:ins>
      <w:ins w:id="347" w:author="Gerard Blanco Bernal (Student)" w:date="2022-04-05T14:58:00Z">
        <w:r w:rsidRPr="00273ECC">
          <w:rPr>
            <w:color w:val="000000"/>
            <w:rPrChange w:id="348" w:author="Gerard Blanco Bernal (Student)" w:date="2022-04-05T21:55:00Z">
              <w:rPr>
                <w:color w:val="000000"/>
                <w:sz w:val="22"/>
                <w:szCs w:val="22"/>
              </w:rPr>
            </w:rPrChange>
          </w:rPr>
          <w:t xml:space="preserve"> and liquid fert</w:t>
        </w:r>
      </w:ins>
      <w:ins w:id="349" w:author="Gerard Blanco Bernal (Student)" w:date="2022-04-05T14:59:00Z">
        <w:r w:rsidRPr="00273ECC">
          <w:rPr>
            <w:color w:val="000000"/>
            <w:rPrChange w:id="350" w:author="Gerard Blanco Bernal (Student)" w:date="2022-04-05T21:55:00Z">
              <w:rPr>
                <w:color w:val="000000"/>
                <w:sz w:val="22"/>
                <w:szCs w:val="22"/>
              </w:rPr>
            </w:rPrChange>
          </w:rPr>
          <w:t>ilizer respectively, for irrigation</w:t>
        </w:r>
      </w:ins>
      <w:ins w:id="351" w:author="Gerard Blanco Bernal (Student)" w:date="2022-04-05T15:28:00Z">
        <w:r w:rsidR="00BC7ACD" w:rsidRPr="00273ECC">
          <w:rPr>
            <w:color w:val="000000"/>
            <w:rPrChange w:id="352" w:author="Gerard Blanco Bernal (Student)" w:date="2022-04-05T21:55:00Z">
              <w:rPr>
                <w:color w:val="000000"/>
                <w:sz w:val="22"/>
                <w:szCs w:val="22"/>
              </w:rPr>
            </w:rPrChange>
          </w:rPr>
          <w:t xml:space="preserve"> (</w:t>
        </w:r>
      </w:ins>
      <w:hyperlink w:anchor="_Appendices" w:history="1">
        <w:r w:rsidR="00992615" w:rsidRPr="00992615">
          <w:rPr>
            <w:rStyle w:val="Hyperlink"/>
          </w:rPr>
          <w:t>See Appendix C</w:t>
        </w:r>
      </w:hyperlink>
      <w:ins w:id="353" w:author="Gerard Blanco Bernal (Student)" w:date="2022-04-05T15:28:00Z">
        <w:r w:rsidR="00BC7ACD" w:rsidRPr="00273ECC">
          <w:rPr>
            <w:color w:val="000000"/>
            <w:rPrChange w:id="354" w:author="Gerard Blanco Bernal (Student)" w:date="2022-04-05T21:55:00Z">
              <w:rPr>
                <w:color w:val="000000"/>
                <w:sz w:val="22"/>
                <w:szCs w:val="22"/>
              </w:rPr>
            </w:rPrChange>
          </w:rPr>
          <w:t>)</w:t>
        </w:r>
      </w:ins>
      <w:ins w:id="355" w:author="Gerard Blanco Bernal (Student)" w:date="2022-04-05T15:00:00Z">
        <w:r w:rsidR="0035688C" w:rsidRPr="00273ECC">
          <w:rPr>
            <w:color w:val="000000"/>
            <w:rPrChange w:id="356" w:author="Gerard Blanco Bernal (Student)" w:date="2022-04-05T21:55:00Z">
              <w:rPr>
                <w:color w:val="000000"/>
                <w:sz w:val="22"/>
                <w:szCs w:val="22"/>
              </w:rPr>
            </w:rPrChange>
          </w:rPr>
          <w:t>.</w:t>
        </w:r>
      </w:ins>
      <w:ins w:id="357" w:author="Gerard Blanco Bernal (Student)" w:date="2022-04-05T14:59:00Z">
        <w:r w:rsidRPr="00273ECC">
          <w:rPr>
            <w:color w:val="000000"/>
            <w:rPrChange w:id="358" w:author="Gerard Blanco Bernal (Student)" w:date="2022-04-05T21:55:00Z">
              <w:rPr>
                <w:color w:val="000000"/>
                <w:sz w:val="22"/>
                <w:szCs w:val="22"/>
              </w:rPr>
            </w:rPrChange>
          </w:rPr>
          <w:t xml:space="preserve"> </w:t>
        </w:r>
      </w:ins>
      <w:ins w:id="359" w:author="Gerard Blanco Bernal (Student)" w:date="2022-04-05T15:04:00Z">
        <w:r w:rsidR="0035688C" w:rsidRPr="00273ECC">
          <w:rPr>
            <w:color w:val="000000"/>
            <w:rPrChange w:id="360" w:author="Gerard Blanco Bernal (Student)" w:date="2022-04-05T21:55:00Z">
              <w:rPr>
                <w:color w:val="000000"/>
                <w:sz w:val="22"/>
                <w:szCs w:val="22"/>
              </w:rPr>
            </w:rPrChange>
          </w:rPr>
          <w:t>B</w:t>
        </w:r>
      </w:ins>
      <w:ins w:id="361" w:author="Gerard Blanco Bernal (Student)" w:date="2022-04-05T14:59:00Z">
        <w:r w:rsidRPr="00273ECC">
          <w:rPr>
            <w:color w:val="000000"/>
            <w:rPrChange w:id="362" w:author="Gerard Blanco Bernal (Student)" w:date="2022-04-05T21:55:00Z">
              <w:rPr>
                <w:color w:val="000000"/>
                <w:sz w:val="22"/>
                <w:szCs w:val="22"/>
              </w:rPr>
            </w:rPrChange>
          </w:rPr>
          <w:t>y combining both fluids</w:t>
        </w:r>
      </w:ins>
      <w:ins w:id="363" w:author="Gerard Blanco Bernal (Student)" w:date="2022-04-05T15:00:00Z">
        <w:r w:rsidRPr="00273ECC">
          <w:rPr>
            <w:color w:val="000000"/>
            <w:rPrChange w:id="364" w:author="Gerard Blanco Bernal (Student)" w:date="2022-04-05T21:55:00Z">
              <w:rPr>
                <w:color w:val="000000"/>
                <w:sz w:val="22"/>
                <w:szCs w:val="22"/>
              </w:rPr>
            </w:rPrChange>
          </w:rPr>
          <w:t xml:space="preserve"> when watering the crops</w:t>
        </w:r>
      </w:ins>
      <w:ins w:id="365" w:author="Gerard Blanco Bernal (Student)" w:date="2022-04-05T15:05:00Z">
        <w:r w:rsidR="0035688C" w:rsidRPr="00273ECC">
          <w:rPr>
            <w:color w:val="000000"/>
            <w:rPrChange w:id="366" w:author="Gerard Blanco Bernal (Student)" w:date="2022-04-05T21:55:00Z">
              <w:rPr>
                <w:color w:val="000000"/>
                <w:sz w:val="22"/>
                <w:szCs w:val="22"/>
              </w:rPr>
            </w:rPrChange>
          </w:rPr>
          <w:t xml:space="preserve">, the researcher could ensure that the crops were supplied with the necessary nutrients in the case of their absence </w:t>
        </w:r>
        <w:r w:rsidR="005D18D1" w:rsidRPr="00273ECC">
          <w:rPr>
            <w:color w:val="000000"/>
            <w:rPrChange w:id="367" w:author="Gerard Blanco Bernal (Student)" w:date="2022-04-05T21:55:00Z">
              <w:rPr>
                <w:color w:val="000000"/>
                <w:sz w:val="22"/>
                <w:szCs w:val="22"/>
              </w:rPr>
            </w:rPrChange>
          </w:rPr>
          <w:t xml:space="preserve">in the soil. However, after weighing out the </w:t>
        </w:r>
      </w:ins>
      <w:ins w:id="368" w:author="Gerard Blanco Bernal (Student)" w:date="2022-04-05T15:09:00Z">
        <w:r w:rsidR="005D18D1" w:rsidRPr="00273ECC">
          <w:rPr>
            <w:color w:val="000000"/>
            <w:rPrChange w:id="369" w:author="Gerard Blanco Bernal (Student)" w:date="2022-04-05T21:55:00Z">
              <w:rPr>
                <w:color w:val="000000"/>
                <w:sz w:val="22"/>
                <w:szCs w:val="22"/>
              </w:rPr>
            </w:rPrChange>
          </w:rPr>
          <w:t>long-term</w:t>
        </w:r>
      </w:ins>
      <w:ins w:id="370" w:author="Gerard Blanco Bernal (Student)" w:date="2022-04-05T15:06:00Z">
        <w:r w:rsidR="005D18D1" w:rsidRPr="00273ECC">
          <w:rPr>
            <w:color w:val="000000"/>
            <w:rPrChange w:id="371" w:author="Gerard Blanco Bernal (Student)" w:date="2022-04-05T21:55:00Z">
              <w:rPr>
                <w:color w:val="000000"/>
                <w:sz w:val="22"/>
                <w:szCs w:val="22"/>
              </w:rPr>
            </w:rPrChange>
          </w:rPr>
          <w:t xml:space="preserve"> feasibility and cost of a system like this, a change to solid state granulated fertilizer was made.</w:t>
        </w:r>
      </w:ins>
      <w:ins w:id="372" w:author="Gerard Blanco Bernal (Student)" w:date="2022-04-05T15:08:00Z">
        <w:r w:rsidR="005D18D1" w:rsidRPr="00273ECC">
          <w:rPr>
            <w:color w:val="000000"/>
            <w:rPrChange w:id="373" w:author="Gerard Blanco Bernal (Student)" w:date="2022-04-05T21:55:00Z">
              <w:rPr>
                <w:color w:val="000000"/>
                <w:sz w:val="22"/>
                <w:szCs w:val="22"/>
              </w:rPr>
            </w:rPrChange>
          </w:rPr>
          <w:t xml:space="preserve"> This</w:t>
        </w:r>
      </w:ins>
      <w:ins w:id="374" w:author="Gerard Blanco Bernal (Student)" w:date="2022-04-05T15:09:00Z">
        <w:r w:rsidR="005D18D1" w:rsidRPr="00273ECC">
          <w:rPr>
            <w:color w:val="000000"/>
            <w:rPrChange w:id="375" w:author="Gerard Blanco Bernal (Student)" w:date="2022-04-05T21:55:00Z">
              <w:rPr>
                <w:color w:val="000000"/>
                <w:sz w:val="22"/>
                <w:szCs w:val="22"/>
              </w:rPr>
            </w:rPrChange>
          </w:rPr>
          <w:t xml:space="preserve"> decision was in part due to the properties of liquid fertilizer, as</w:t>
        </w:r>
      </w:ins>
      <w:ins w:id="376" w:author="Gerard Blanco Bernal (Student)" w:date="2022-04-05T15:17:00Z">
        <w:r w:rsidR="00913FD2" w:rsidRPr="00273ECC">
          <w:rPr>
            <w:color w:val="000000"/>
            <w:rPrChange w:id="377" w:author="Gerard Blanco Bernal (Student)" w:date="2022-04-05T21:55:00Z">
              <w:rPr>
                <w:color w:val="000000"/>
                <w:sz w:val="22"/>
                <w:szCs w:val="22"/>
              </w:rPr>
            </w:rPrChange>
          </w:rPr>
          <w:t xml:space="preserve"> they are more susceptible to volatilization, so their </w:t>
        </w:r>
      </w:ins>
      <w:ins w:id="378" w:author="Gerard Blanco Bernal (Student)" w:date="2022-04-05T15:18:00Z">
        <w:r w:rsidR="00913FD2" w:rsidRPr="00273ECC">
          <w:rPr>
            <w:color w:val="000000"/>
            <w:rPrChange w:id="379" w:author="Gerard Blanco Bernal (Student)" w:date="2022-04-05T21:55:00Z">
              <w:rPr>
                <w:color w:val="000000"/>
                <w:sz w:val="22"/>
                <w:szCs w:val="22"/>
              </w:rPr>
            </w:rPrChange>
          </w:rPr>
          <w:t>long-term</w:t>
        </w:r>
      </w:ins>
      <w:ins w:id="380" w:author="Gerard Blanco Bernal (Student)" w:date="2022-04-05T15:17:00Z">
        <w:r w:rsidR="00913FD2" w:rsidRPr="00273ECC">
          <w:rPr>
            <w:color w:val="000000"/>
            <w:rPrChange w:id="381" w:author="Gerard Blanco Bernal (Student)" w:date="2022-04-05T21:55:00Z">
              <w:rPr>
                <w:color w:val="000000"/>
                <w:sz w:val="22"/>
                <w:szCs w:val="22"/>
              </w:rPr>
            </w:rPrChange>
          </w:rPr>
          <w:t xml:space="preserve"> storage i</w:t>
        </w:r>
      </w:ins>
      <w:ins w:id="382" w:author="Gerard Blanco Bernal (Student)" w:date="2022-04-05T15:18:00Z">
        <w:r w:rsidR="00913FD2" w:rsidRPr="00273ECC">
          <w:rPr>
            <w:color w:val="000000"/>
            <w:rPrChange w:id="383" w:author="Gerard Blanco Bernal (Student)" w:date="2022-04-05T21:55:00Z">
              <w:rPr>
                <w:color w:val="000000"/>
                <w:sz w:val="22"/>
                <w:szCs w:val="22"/>
              </w:rPr>
            </w:rPrChange>
          </w:rPr>
          <w:t xml:space="preserve">s not easy to achieve. </w:t>
        </w:r>
      </w:ins>
      <w:ins w:id="384" w:author="Gerard Blanco Bernal (Student)" w:date="2022-04-05T15:19:00Z">
        <w:r w:rsidR="00913FD2" w:rsidRPr="00273ECC">
          <w:rPr>
            <w:color w:val="000000"/>
            <w:rPrChange w:id="385" w:author="Gerard Blanco Bernal (Student)" w:date="2022-04-05T21:55:00Z">
              <w:rPr>
                <w:color w:val="000000"/>
                <w:sz w:val="22"/>
                <w:szCs w:val="22"/>
              </w:rPr>
            </w:rPrChange>
          </w:rPr>
          <w:t xml:space="preserve">On the contrary, granulated fertilizer, not only </w:t>
        </w:r>
      </w:ins>
      <w:ins w:id="386" w:author="Gerard Blanco Bernal (Student)" w:date="2022-04-05T15:25:00Z">
        <w:r w:rsidR="00763677" w:rsidRPr="00273ECC">
          <w:rPr>
            <w:color w:val="000000"/>
            <w:rPrChange w:id="387" w:author="Gerard Blanco Bernal (Student)" w:date="2022-04-05T21:55:00Z">
              <w:rPr>
                <w:color w:val="000000"/>
                <w:sz w:val="22"/>
                <w:szCs w:val="22"/>
              </w:rPr>
            </w:rPrChange>
          </w:rPr>
          <w:t>are</w:t>
        </w:r>
      </w:ins>
      <w:ins w:id="388" w:author="Gerard Blanco Bernal (Student)" w:date="2022-04-05T15:19:00Z">
        <w:r w:rsidR="00913FD2" w:rsidRPr="00273ECC">
          <w:rPr>
            <w:color w:val="000000"/>
            <w:rPrChange w:id="389" w:author="Gerard Blanco Bernal (Student)" w:date="2022-04-05T21:55:00Z">
              <w:rPr>
                <w:color w:val="000000"/>
                <w:sz w:val="22"/>
                <w:szCs w:val="22"/>
              </w:rPr>
            </w:rPrChange>
          </w:rPr>
          <w:t xml:space="preserve"> more cost effective, but </w:t>
        </w:r>
      </w:ins>
      <w:ins w:id="390" w:author="Gerard Blanco Bernal (Student)" w:date="2022-04-05T15:20:00Z">
        <w:r w:rsidR="00913FD2" w:rsidRPr="00273ECC">
          <w:rPr>
            <w:color w:val="000000"/>
            <w:rPrChange w:id="391" w:author="Gerard Blanco Bernal (Student)" w:date="2022-04-05T21:55:00Z">
              <w:rPr>
                <w:color w:val="000000"/>
                <w:sz w:val="22"/>
                <w:szCs w:val="22"/>
              </w:rPr>
            </w:rPrChange>
          </w:rPr>
          <w:t xml:space="preserve">can be easier to store as </w:t>
        </w:r>
      </w:ins>
      <w:ins w:id="392" w:author="Gerard Blanco Bernal (Student)" w:date="2022-04-05T15:25:00Z">
        <w:r w:rsidR="00763677" w:rsidRPr="00273ECC">
          <w:rPr>
            <w:color w:val="000000"/>
            <w:rPrChange w:id="393" w:author="Gerard Blanco Bernal (Student)" w:date="2022-04-05T21:55:00Z">
              <w:rPr>
                <w:color w:val="000000"/>
                <w:sz w:val="22"/>
                <w:szCs w:val="22"/>
              </w:rPr>
            </w:rPrChange>
          </w:rPr>
          <w:t>they</w:t>
        </w:r>
      </w:ins>
      <w:ins w:id="394" w:author="Gerard Blanco Bernal (Student)" w:date="2022-04-05T15:20:00Z">
        <w:r w:rsidR="00913FD2" w:rsidRPr="00273ECC">
          <w:rPr>
            <w:color w:val="000000"/>
            <w:rPrChange w:id="395" w:author="Gerard Blanco Bernal (Student)" w:date="2022-04-05T21:55:00Z">
              <w:rPr>
                <w:color w:val="000000"/>
                <w:sz w:val="22"/>
                <w:szCs w:val="22"/>
              </w:rPr>
            </w:rPrChange>
          </w:rPr>
          <w:t xml:space="preserve"> do not ‘settle out’</w:t>
        </w:r>
      </w:ins>
      <w:ins w:id="396" w:author="Gerard Blanco Bernal (Student)" w:date="2022-04-05T15:21:00Z">
        <w:r w:rsidR="00913FD2" w:rsidRPr="00273ECC">
          <w:rPr>
            <w:color w:val="000000"/>
            <w:rPrChange w:id="397" w:author="Gerard Blanco Bernal (Student)" w:date="2022-04-05T21:55:00Z">
              <w:rPr>
                <w:color w:val="000000"/>
                <w:sz w:val="22"/>
                <w:szCs w:val="22"/>
              </w:rPr>
            </w:rPrChange>
          </w:rPr>
          <w:t xml:space="preserve"> [</w:t>
        </w:r>
      </w:ins>
      <w:ins w:id="398" w:author="Gerard Blanco Bernal (Student)" w:date="2022-04-14T21:48: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18</w:t>
        </w:r>
        <w:r w:rsidR="005A5CA7">
          <w:rPr>
            <w:color w:val="000000"/>
          </w:rPr>
          <w:fldChar w:fldCharType="end"/>
        </w:r>
      </w:ins>
      <w:ins w:id="399" w:author="Gerard Blanco Bernal (Student)" w:date="2022-04-05T15:21:00Z">
        <w:r w:rsidR="00913FD2" w:rsidRPr="00273ECC">
          <w:rPr>
            <w:color w:val="000000"/>
            <w:rPrChange w:id="400" w:author="Gerard Blanco Bernal (Student)" w:date="2022-04-05T21:55:00Z">
              <w:rPr>
                <w:color w:val="000000"/>
                <w:sz w:val="22"/>
                <w:szCs w:val="22"/>
              </w:rPr>
            </w:rPrChange>
          </w:rPr>
          <w:t>]</w:t>
        </w:r>
      </w:ins>
      <w:ins w:id="401" w:author="Gerard Blanco Bernal (Student)" w:date="2022-04-05T15:22:00Z">
        <w:r w:rsidR="00913FD2" w:rsidRPr="00273ECC">
          <w:rPr>
            <w:color w:val="000000"/>
            <w:rPrChange w:id="402" w:author="Gerard Blanco Bernal (Student)" w:date="2022-04-05T21:55:00Z">
              <w:rPr>
                <w:color w:val="000000"/>
                <w:sz w:val="22"/>
                <w:szCs w:val="22"/>
              </w:rPr>
            </w:rPrChange>
          </w:rPr>
          <w:t xml:space="preserve">. </w:t>
        </w:r>
        <w:r w:rsidR="00763677" w:rsidRPr="00273ECC">
          <w:rPr>
            <w:color w:val="000000"/>
            <w:rPrChange w:id="403" w:author="Gerard Blanco Bernal (Student)" w:date="2022-04-05T21:55:00Z">
              <w:rPr>
                <w:color w:val="000000"/>
                <w:sz w:val="22"/>
                <w:szCs w:val="22"/>
              </w:rPr>
            </w:rPrChange>
          </w:rPr>
          <w:t>Because of the slow-release characteristics of granulated fertilizers, the user would most likely only have to apply th</w:t>
        </w:r>
      </w:ins>
      <w:ins w:id="404" w:author="Gerard Blanco Bernal (Student)" w:date="2022-04-05T15:23:00Z">
        <w:r w:rsidR="00763677" w:rsidRPr="00273ECC">
          <w:rPr>
            <w:color w:val="000000"/>
            <w:rPrChange w:id="405" w:author="Gerard Blanco Bernal (Student)" w:date="2022-04-05T21:55:00Z">
              <w:rPr>
                <w:color w:val="000000"/>
                <w:sz w:val="22"/>
                <w:szCs w:val="22"/>
              </w:rPr>
            </w:rPrChange>
          </w:rPr>
          <w:t xml:space="preserve">e dry fertilizer once at the beginning of the season, as opposed to having to refill the </w:t>
        </w:r>
      </w:ins>
      <w:ins w:id="406" w:author="Gerard Blanco Bernal (Student)" w:date="2022-04-05T15:24:00Z">
        <w:r w:rsidR="00763677" w:rsidRPr="00273ECC">
          <w:rPr>
            <w:color w:val="000000"/>
            <w:rPrChange w:id="407" w:author="Gerard Blanco Bernal (Student)" w:date="2022-04-05T21:55:00Z">
              <w:rPr>
                <w:color w:val="000000"/>
                <w:sz w:val="22"/>
                <w:szCs w:val="22"/>
              </w:rPr>
            </w:rPrChange>
          </w:rPr>
          <w:t>irrigation tank liquid supply at a much higher frequency.</w:t>
        </w:r>
      </w:ins>
      <w:ins w:id="408" w:author="Gerard Blanco Bernal (Student)" w:date="2022-04-05T15:26:00Z">
        <w:r w:rsidR="00763677" w:rsidRPr="00273ECC">
          <w:rPr>
            <w:color w:val="000000"/>
            <w:rPrChange w:id="409" w:author="Gerard Blanco Bernal (Student)" w:date="2022-04-05T21:55:00Z">
              <w:rPr>
                <w:color w:val="000000"/>
                <w:sz w:val="22"/>
                <w:szCs w:val="22"/>
              </w:rPr>
            </w:rPrChange>
          </w:rPr>
          <w:t xml:space="preserve"> </w:t>
        </w:r>
      </w:ins>
      <w:ins w:id="410" w:author="Gerard Blanco Bernal (Student)" w:date="2022-04-05T15:27:00Z">
        <w:r w:rsidR="00763677" w:rsidRPr="00273ECC">
          <w:rPr>
            <w:color w:val="000000"/>
            <w:rPrChange w:id="411" w:author="Gerard Blanco Bernal (Student)" w:date="2022-04-05T21:55:00Z">
              <w:rPr>
                <w:color w:val="000000"/>
                <w:sz w:val="22"/>
                <w:szCs w:val="22"/>
              </w:rPr>
            </w:rPrChange>
          </w:rPr>
          <w:t xml:space="preserve">With user experience in mind, it was deemed that </w:t>
        </w:r>
        <w:r w:rsidR="00BC7ACD" w:rsidRPr="00273ECC">
          <w:rPr>
            <w:color w:val="000000"/>
            <w:rPrChange w:id="412" w:author="Gerard Blanco Bernal (Student)" w:date="2022-04-05T21:55:00Z">
              <w:rPr>
                <w:color w:val="000000"/>
                <w:sz w:val="22"/>
                <w:szCs w:val="22"/>
              </w:rPr>
            </w:rPrChange>
          </w:rPr>
          <w:t>this task wouldn’t be particularly enjoyable to carry out multiple times every month, so the de</w:t>
        </w:r>
      </w:ins>
      <w:ins w:id="413" w:author="Gerard Blanco Bernal (Student)" w:date="2022-04-05T15:28:00Z">
        <w:r w:rsidR="00BC7ACD" w:rsidRPr="00273ECC">
          <w:rPr>
            <w:color w:val="000000"/>
            <w:rPrChange w:id="414" w:author="Gerard Blanco Bernal (Student)" w:date="2022-04-05T21:55:00Z">
              <w:rPr>
                <w:color w:val="000000"/>
                <w:sz w:val="22"/>
                <w:szCs w:val="22"/>
              </w:rPr>
            </w:rPrChange>
          </w:rPr>
          <w:t>cision to use granulated fertilizer was finalised.</w:t>
        </w:r>
      </w:ins>
    </w:p>
    <w:p w14:paraId="66615838" w14:textId="3F8252A8" w:rsidR="007A46D6" w:rsidRPr="00273ECC" w:rsidRDefault="007A46D6" w:rsidP="0021634C">
      <w:pPr>
        <w:rPr>
          <w:ins w:id="415" w:author="Gerard Blanco Bernal (Student)" w:date="2022-04-05T20:03:00Z"/>
          <w:color w:val="000000"/>
          <w:rPrChange w:id="416" w:author="Gerard Blanco Bernal (Student)" w:date="2022-04-05T21:55:00Z">
            <w:rPr>
              <w:ins w:id="417" w:author="Gerard Blanco Bernal (Student)" w:date="2022-04-05T20:03:00Z"/>
              <w:color w:val="000000"/>
              <w:sz w:val="22"/>
              <w:szCs w:val="22"/>
            </w:rPr>
          </w:rPrChange>
        </w:rPr>
      </w:pPr>
    </w:p>
    <w:p w14:paraId="4DC7AC37" w14:textId="0160CB84" w:rsidR="000C69FE" w:rsidRPr="00273ECC" w:rsidRDefault="007A46D6" w:rsidP="0021634C">
      <w:pPr>
        <w:rPr>
          <w:ins w:id="418" w:author="Gerard Blanco Bernal (Student)" w:date="2022-04-05T21:04:00Z"/>
          <w:color w:val="000000"/>
          <w:rPrChange w:id="419" w:author="Gerard Blanco Bernal (Student)" w:date="2022-04-05T21:55:00Z">
            <w:rPr>
              <w:ins w:id="420" w:author="Gerard Blanco Bernal (Student)" w:date="2022-04-05T21:04:00Z"/>
              <w:color w:val="000000"/>
              <w:sz w:val="22"/>
              <w:szCs w:val="22"/>
            </w:rPr>
          </w:rPrChange>
        </w:rPr>
      </w:pPr>
      <w:ins w:id="421" w:author="Gerard Blanco Bernal (Student)" w:date="2022-04-05T20:03:00Z">
        <w:r w:rsidRPr="00273ECC">
          <w:rPr>
            <w:color w:val="000000"/>
            <w:rPrChange w:id="422" w:author="Gerard Blanco Bernal (Student)" w:date="2022-04-05T21:55:00Z">
              <w:rPr>
                <w:color w:val="000000"/>
                <w:sz w:val="22"/>
                <w:szCs w:val="22"/>
              </w:rPr>
            </w:rPrChange>
          </w:rPr>
          <w:t>With one less tank to worry about, the researcher n</w:t>
        </w:r>
      </w:ins>
      <w:ins w:id="423" w:author="Gerard Blanco Bernal (Student)" w:date="2022-04-05T20:04:00Z">
        <w:r w:rsidRPr="00273ECC">
          <w:rPr>
            <w:color w:val="000000"/>
            <w:rPrChange w:id="424" w:author="Gerard Blanco Bernal (Student)" w:date="2022-04-05T21:55:00Z">
              <w:rPr>
                <w:color w:val="000000"/>
                <w:sz w:val="22"/>
                <w:szCs w:val="22"/>
              </w:rPr>
            </w:rPrChange>
          </w:rPr>
          <w:t xml:space="preserve">ow had to </w:t>
        </w:r>
      </w:ins>
      <w:ins w:id="425" w:author="Gerard Blanco Bernal (Student)" w:date="2022-04-05T20:08:00Z">
        <w:r w:rsidR="000A712B" w:rsidRPr="00273ECC">
          <w:rPr>
            <w:color w:val="000000"/>
            <w:rPrChange w:id="426" w:author="Gerard Blanco Bernal (Student)" w:date="2022-04-05T21:55:00Z">
              <w:rPr>
                <w:color w:val="000000"/>
                <w:sz w:val="22"/>
                <w:szCs w:val="22"/>
              </w:rPr>
            </w:rPrChange>
          </w:rPr>
          <w:t xml:space="preserve">design a </w:t>
        </w:r>
      </w:ins>
      <w:ins w:id="427" w:author="Gerard Blanco Bernal (Student)" w:date="2022-04-05T20:04:00Z">
        <w:r w:rsidRPr="00273ECC">
          <w:rPr>
            <w:color w:val="000000"/>
            <w:rPrChange w:id="428" w:author="Gerard Blanco Bernal (Student)" w:date="2022-04-05T21:55:00Z">
              <w:rPr>
                <w:color w:val="000000"/>
                <w:sz w:val="22"/>
                <w:szCs w:val="22"/>
              </w:rPr>
            </w:rPrChange>
          </w:rPr>
          <w:t>control</w:t>
        </w:r>
      </w:ins>
      <w:ins w:id="429" w:author="Gerard Blanco Bernal (Student)" w:date="2022-04-05T20:09:00Z">
        <w:r w:rsidR="000A712B" w:rsidRPr="00273ECC">
          <w:rPr>
            <w:color w:val="000000"/>
            <w:rPrChange w:id="430" w:author="Gerard Blanco Bernal (Student)" w:date="2022-04-05T21:55:00Z">
              <w:rPr>
                <w:color w:val="000000"/>
                <w:sz w:val="22"/>
                <w:szCs w:val="22"/>
              </w:rPr>
            </w:rPrChange>
          </w:rPr>
          <w:t xml:space="preserve"> system for</w:t>
        </w:r>
      </w:ins>
      <w:ins w:id="431" w:author="Gerard Blanco Bernal (Student)" w:date="2022-04-05T20:04:00Z">
        <w:r w:rsidRPr="00273ECC">
          <w:rPr>
            <w:color w:val="000000"/>
            <w:rPrChange w:id="432" w:author="Gerard Blanco Bernal (Student)" w:date="2022-04-05T21:55:00Z">
              <w:rPr>
                <w:color w:val="000000"/>
                <w:sz w:val="22"/>
                <w:szCs w:val="22"/>
              </w:rPr>
            </w:rPrChange>
          </w:rPr>
          <w:t xml:space="preserve"> the water levels</w:t>
        </w:r>
      </w:ins>
      <w:ins w:id="433" w:author="Gerard Blanco Bernal (Student)" w:date="2022-04-05T20:08:00Z">
        <w:r w:rsidR="000A712B" w:rsidRPr="00273ECC">
          <w:rPr>
            <w:color w:val="000000"/>
            <w:rPrChange w:id="434" w:author="Gerard Blanco Bernal (Student)" w:date="2022-04-05T21:55:00Z">
              <w:rPr>
                <w:color w:val="000000"/>
                <w:sz w:val="22"/>
                <w:szCs w:val="22"/>
              </w:rPr>
            </w:rPrChange>
          </w:rPr>
          <w:t xml:space="preserve"> </w:t>
        </w:r>
      </w:ins>
      <w:ins w:id="435" w:author="Gerard Blanco Bernal (Student)" w:date="2022-04-05T20:09:00Z">
        <w:r w:rsidR="000A712B" w:rsidRPr="00273ECC">
          <w:rPr>
            <w:color w:val="000000"/>
            <w:rPrChange w:id="436" w:author="Gerard Blanco Bernal (Student)" w:date="2022-04-05T21:55:00Z">
              <w:rPr>
                <w:color w:val="000000"/>
                <w:sz w:val="22"/>
                <w:szCs w:val="22"/>
              </w:rPr>
            </w:rPrChange>
          </w:rPr>
          <w:t>in</w:t>
        </w:r>
      </w:ins>
      <w:ins w:id="437" w:author="Gerard Blanco Bernal (Student)" w:date="2022-04-05T20:08:00Z">
        <w:r w:rsidR="000A712B" w:rsidRPr="00273ECC">
          <w:rPr>
            <w:color w:val="000000"/>
            <w:rPrChange w:id="438" w:author="Gerard Blanco Bernal (Student)" w:date="2022-04-05T21:55:00Z">
              <w:rPr>
                <w:color w:val="000000"/>
                <w:sz w:val="22"/>
                <w:szCs w:val="22"/>
              </w:rPr>
            </w:rPrChange>
          </w:rPr>
          <w:t xml:space="preserve"> the water drum. For this</w:t>
        </w:r>
      </w:ins>
      <w:ins w:id="439" w:author="Gerard Blanco Bernal (Student)" w:date="2022-04-05T20:09:00Z">
        <w:r w:rsidR="000A712B" w:rsidRPr="00273ECC">
          <w:rPr>
            <w:color w:val="000000"/>
            <w:rPrChange w:id="440" w:author="Gerard Blanco Bernal (Student)" w:date="2022-04-05T21:55:00Z">
              <w:rPr>
                <w:color w:val="000000"/>
                <w:sz w:val="22"/>
                <w:szCs w:val="22"/>
              </w:rPr>
            </w:rPrChange>
          </w:rPr>
          <w:t xml:space="preserve"> process, water would be </w:t>
        </w:r>
      </w:ins>
      <w:ins w:id="441" w:author="Gerard Blanco Bernal (Student)" w:date="2022-04-05T20:46:00Z">
        <w:r w:rsidR="00FA35BA" w:rsidRPr="00273ECC">
          <w:rPr>
            <w:color w:val="000000"/>
            <w:rPrChange w:id="442" w:author="Gerard Blanco Bernal (Student)" w:date="2022-04-05T21:55:00Z">
              <w:rPr>
                <w:color w:val="000000"/>
                <w:sz w:val="22"/>
                <w:szCs w:val="22"/>
              </w:rPr>
            </w:rPrChange>
          </w:rPr>
          <w:t>drawn</w:t>
        </w:r>
      </w:ins>
      <w:ins w:id="443" w:author="Gerard Blanco Bernal (Student)" w:date="2022-04-05T20:09:00Z">
        <w:r w:rsidR="000A712B" w:rsidRPr="00273ECC">
          <w:rPr>
            <w:color w:val="000000"/>
            <w:rPrChange w:id="444" w:author="Gerard Blanco Bernal (Student)" w:date="2022-04-05T21:55:00Z">
              <w:rPr>
                <w:color w:val="000000"/>
                <w:sz w:val="22"/>
                <w:szCs w:val="22"/>
              </w:rPr>
            </w:rPrChange>
          </w:rPr>
          <w:t xml:space="preserve"> from</w:t>
        </w:r>
      </w:ins>
      <w:ins w:id="445" w:author="Gerard Blanco Bernal (Student)" w:date="2022-04-05T20:10:00Z">
        <w:r w:rsidR="000A712B" w:rsidRPr="00273ECC">
          <w:rPr>
            <w:color w:val="000000"/>
            <w:rPrChange w:id="446" w:author="Gerard Blanco Bernal (Student)" w:date="2022-04-05T21:55:00Z">
              <w:rPr>
                <w:color w:val="000000"/>
                <w:sz w:val="22"/>
                <w:szCs w:val="22"/>
              </w:rPr>
            </w:rPrChange>
          </w:rPr>
          <w:t xml:space="preserve"> a water outlet and allowed to flow into the drum by a</w:t>
        </w:r>
      </w:ins>
      <w:ins w:id="447" w:author="Gerard Blanco Bernal (Student)" w:date="2022-04-05T20:11:00Z">
        <w:r w:rsidR="000A712B" w:rsidRPr="00273ECC">
          <w:rPr>
            <w:color w:val="000000"/>
            <w:rPrChange w:id="448" w:author="Gerard Blanco Bernal (Student)" w:date="2022-04-05T21:55:00Z">
              <w:rPr>
                <w:color w:val="000000"/>
                <w:sz w:val="22"/>
                <w:szCs w:val="22"/>
              </w:rPr>
            </w:rPrChange>
          </w:rPr>
          <w:t xml:space="preserve"> </w:t>
        </w:r>
      </w:ins>
      <w:ins w:id="449" w:author="Gerard Blanco Bernal (Student)" w:date="2022-04-05T20:47:00Z">
        <w:r w:rsidR="00FA35BA" w:rsidRPr="00273ECC">
          <w:rPr>
            <w:color w:val="000000"/>
            <w:rPrChange w:id="450" w:author="Gerard Blanco Bernal (Student)" w:date="2022-04-05T21:55:00Z">
              <w:rPr>
                <w:color w:val="000000"/>
                <w:sz w:val="22"/>
                <w:szCs w:val="22"/>
              </w:rPr>
            </w:rPrChange>
          </w:rPr>
          <w:t xml:space="preserve">12V DC </w:t>
        </w:r>
      </w:ins>
      <w:ins w:id="451" w:author="Gerard Blanco Bernal (Student)" w:date="2022-04-05T20:10:00Z">
        <w:r w:rsidR="000A712B" w:rsidRPr="00273ECC">
          <w:rPr>
            <w:color w:val="000000"/>
            <w:rPrChange w:id="452" w:author="Gerard Blanco Bernal (Student)" w:date="2022-04-05T21:55:00Z">
              <w:rPr>
                <w:color w:val="000000"/>
                <w:sz w:val="22"/>
                <w:szCs w:val="22"/>
              </w:rPr>
            </w:rPrChange>
          </w:rPr>
          <w:t>Normally Closed (NC) solenoid valve.</w:t>
        </w:r>
      </w:ins>
      <w:ins w:id="453" w:author="Gerard Blanco Bernal (Student)" w:date="2022-04-05T20:11:00Z">
        <w:r w:rsidR="000A712B" w:rsidRPr="00273ECC">
          <w:rPr>
            <w:color w:val="000000"/>
            <w:rPrChange w:id="454" w:author="Gerard Blanco Bernal (Student)" w:date="2022-04-05T21:55:00Z">
              <w:rPr>
                <w:color w:val="000000"/>
                <w:sz w:val="22"/>
                <w:szCs w:val="22"/>
              </w:rPr>
            </w:rPrChange>
          </w:rPr>
          <w:t xml:space="preserve"> When the </w:t>
        </w:r>
      </w:ins>
      <w:ins w:id="455" w:author="Gerard Blanco Bernal (Student)" w:date="2022-04-05T20:13:00Z">
        <w:r w:rsidR="00D33F56" w:rsidRPr="00273ECC">
          <w:rPr>
            <w:color w:val="000000"/>
            <w:rPrChange w:id="456" w:author="Gerard Blanco Bernal (Student)" w:date="2022-04-05T21:55:00Z">
              <w:rPr>
                <w:color w:val="000000"/>
                <w:sz w:val="22"/>
                <w:szCs w:val="22"/>
              </w:rPr>
            </w:rPrChange>
          </w:rPr>
          <w:t xml:space="preserve">solenoid </w:t>
        </w:r>
      </w:ins>
      <w:ins w:id="457" w:author="Gerard Blanco Bernal (Student)" w:date="2022-04-05T20:11:00Z">
        <w:r w:rsidR="000A712B" w:rsidRPr="00273ECC">
          <w:rPr>
            <w:color w:val="000000"/>
            <w:rPrChange w:id="458" w:author="Gerard Blanco Bernal (Student)" w:date="2022-04-05T21:55:00Z">
              <w:rPr>
                <w:color w:val="000000"/>
                <w:sz w:val="22"/>
                <w:szCs w:val="22"/>
              </w:rPr>
            </w:rPrChange>
          </w:rPr>
          <w:t xml:space="preserve">valve </w:t>
        </w:r>
      </w:ins>
      <w:ins w:id="459" w:author="Gerard Blanco Bernal (Student)" w:date="2022-04-05T20:12:00Z">
        <w:r w:rsidR="000A712B" w:rsidRPr="00273ECC">
          <w:rPr>
            <w:color w:val="000000"/>
            <w:rPrChange w:id="460" w:author="Gerard Blanco Bernal (Student)" w:date="2022-04-05T21:55:00Z">
              <w:rPr>
                <w:color w:val="000000"/>
                <w:sz w:val="22"/>
                <w:szCs w:val="22"/>
              </w:rPr>
            </w:rPrChange>
          </w:rPr>
          <w:t>is connected, the plunger would open, allowing water to flow into the cavity port (inlet) and out the body orifice port (outlet) into the tank.</w:t>
        </w:r>
      </w:ins>
      <w:ins w:id="461" w:author="Gerard Blanco Bernal (Student)" w:date="2022-04-05T20:13:00Z">
        <w:r w:rsidR="00D33F56" w:rsidRPr="00273ECC">
          <w:rPr>
            <w:color w:val="000000"/>
            <w:rPrChange w:id="462" w:author="Gerard Blanco Bernal (Student)" w:date="2022-04-05T21:55:00Z">
              <w:rPr>
                <w:color w:val="000000"/>
                <w:sz w:val="22"/>
                <w:szCs w:val="22"/>
              </w:rPr>
            </w:rPrChange>
          </w:rPr>
          <w:t xml:space="preserve"> If the solenoid valve is disconnected, the orifices would close</w:t>
        </w:r>
      </w:ins>
      <w:ins w:id="463" w:author="Gerard Blanco Bernal (Student)" w:date="2022-04-05T20:14:00Z">
        <w:r w:rsidR="00D33F56" w:rsidRPr="00273ECC">
          <w:rPr>
            <w:color w:val="000000"/>
            <w:rPrChange w:id="464" w:author="Gerard Blanco Bernal (Student)" w:date="2022-04-05T21:55:00Z">
              <w:rPr>
                <w:color w:val="000000"/>
                <w:sz w:val="22"/>
                <w:szCs w:val="22"/>
              </w:rPr>
            </w:rPrChange>
          </w:rPr>
          <w:t>, and consequently the flow of water through the valve would stop.</w:t>
        </w:r>
      </w:ins>
      <w:ins w:id="465" w:author="Gerard Blanco Bernal (Student)" w:date="2022-04-05T20:48:00Z">
        <w:r w:rsidR="00FA35BA" w:rsidRPr="00273ECC">
          <w:rPr>
            <w:color w:val="000000"/>
            <w:rPrChange w:id="466" w:author="Gerard Blanco Bernal (Student)" w:date="2022-04-05T21:55:00Z">
              <w:rPr>
                <w:color w:val="000000"/>
                <w:sz w:val="22"/>
                <w:szCs w:val="22"/>
              </w:rPr>
            </w:rPrChange>
          </w:rPr>
          <w:t xml:space="preserve"> </w:t>
        </w:r>
      </w:ins>
    </w:p>
    <w:p w14:paraId="65A81270" w14:textId="77777777" w:rsidR="000C69FE" w:rsidRPr="00273ECC" w:rsidRDefault="000C69FE" w:rsidP="0021634C">
      <w:pPr>
        <w:rPr>
          <w:ins w:id="467" w:author="Gerard Blanco Bernal (Student)" w:date="2022-04-05T21:04:00Z"/>
          <w:color w:val="000000"/>
          <w:rPrChange w:id="468" w:author="Gerard Blanco Bernal (Student)" w:date="2022-04-05T21:55:00Z">
            <w:rPr>
              <w:ins w:id="469" w:author="Gerard Blanco Bernal (Student)" w:date="2022-04-05T21:04:00Z"/>
              <w:color w:val="000000"/>
              <w:sz w:val="22"/>
              <w:szCs w:val="22"/>
            </w:rPr>
          </w:rPrChange>
        </w:rPr>
      </w:pPr>
    </w:p>
    <w:p w14:paraId="05A45B18" w14:textId="3C8AC41A" w:rsidR="00BF494C" w:rsidRDefault="00FA35BA" w:rsidP="0021634C">
      <w:pPr>
        <w:rPr>
          <w:ins w:id="470" w:author="Gerard Blanco Bernal (Student)" w:date="2022-04-06T12:00:00Z"/>
          <w:color w:val="000000"/>
        </w:rPr>
      </w:pPr>
      <w:ins w:id="471" w:author="Gerard Blanco Bernal (Student)" w:date="2022-04-05T20:48:00Z">
        <w:r w:rsidRPr="00273ECC">
          <w:rPr>
            <w:color w:val="000000"/>
            <w:rPrChange w:id="472" w:author="Gerard Blanco Bernal (Student)" w:date="2022-04-05T21:55:00Z">
              <w:rPr>
                <w:color w:val="000000"/>
                <w:sz w:val="22"/>
                <w:szCs w:val="22"/>
              </w:rPr>
            </w:rPrChange>
          </w:rPr>
          <w:t xml:space="preserve">From the water drum, the water </w:t>
        </w:r>
      </w:ins>
      <w:ins w:id="473" w:author="Gerard Blanco Bernal (Student)" w:date="2022-04-05T21:04:00Z">
        <w:r w:rsidR="000C69FE" w:rsidRPr="00273ECC">
          <w:rPr>
            <w:color w:val="000000"/>
            <w:rPrChange w:id="474" w:author="Gerard Blanco Bernal (Student)" w:date="2022-04-05T21:55:00Z">
              <w:rPr>
                <w:color w:val="000000"/>
                <w:sz w:val="22"/>
                <w:szCs w:val="22"/>
              </w:rPr>
            </w:rPrChange>
          </w:rPr>
          <w:t>would</w:t>
        </w:r>
      </w:ins>
      <w:ins w:id="475" w:author="Gerard Blanco Bernal (Student)" w:date="2022-04-05T20:48:00Z">
        <w:r w:rsidRPr="00273ECC">
          <w:rPr>
            <w:color w:val="000000"/>
            <w:rPrChange w:id="476" w:author="Gerard Blanco Bernal (Student)" w:date="2022-04-05T21:55:00Z">
              <w:rPr>
                <w:color w:val="000000"/>
                <w:sz w:val="22"/>
                <w:szCs w:val="22"/>
              </w:rPr>
            </w:rPrChange>
          </w:rPr>
          <w:t xml:space="preserve"> be drawn out using a </w:t>
        </w:r>
      </w:ins>
      <w:ins w:id="477" w:author="Gerard Blanco Bernal (Student)" w:date="2022-04-05T20:49:00Z">
        <w:r w:rsidRPr="00273ECC">
          <w:rPr>
            <w:color w:val="000000"/>
            <w:rPrChange w:id="478" w:author="Gerard Blanco Bernal (Student)" w:date="2022-04-05T21:55:00Z">
              <w:rPr>
                <w:color w:val="000000"/>
                <w:sz w:val="22"/>
                <w:szCs w:val="22"/>
              </w:rPr>
            </w:rPrChange>
          </w:rPr>
          <w:t xml:space="preserve">small </w:t>
        </w:r>
      </w:ins>
      <w:ins w:id="479" w:author="Gerard Blanco Bernal (Student)" w:date="2022-04-05T21:08:00Z">
        <w:r w:rsidR="00363AD2" w:rsidRPr="00273ECC">
          <w:rPr>
            <w:color w:val="000000"/>
            <w:rPrChange w:id="480" w:author="Gerard Blanco Bernal (Student)" w:date="2022-04-05T21:55:00Z">
              <w:rPr>
                <w:color w:val="000000"/>
                <w:sz w:val="22"/>
                <w:szCs w:val="22"/>
              </w:rPr>
            </w:rPrChange>
          </w:rPr>
          <w:t>3</w:t>
        </w:r>
      </w:ins>
      <w:ins w:id="481" w:author="Gerard Blanco Bernal (Student)" w:date="2022-04-05T20:49:00Z">
        <w:r w:rsidRPr="00273ECC">
          <w:rPr>
            <w:color w:val="000000"/>
            <w:rPrChange w:id="482" w:author="Gerard Blanco Bernal (Student)" w:date="2022-04-05T21:55:00Z">
              <w:rPr>
                <w:color w:val="000000"/>
                <w:sz w:val="22"/>
                <w:szCs w:val="22"/>
              </w:rPr>
            </w:rPrChange>
          </w:rPr>
          <w:t>W pump, and sent through the irrigation system towards the crops.</w:t>
        </w:r>
      </w:ins>
      <w:ins w:id="483" w:author="Gerard Blanco Bernal (Student)" w:date="2022-04-05T20:54:00Z">
        <w:r w:rsidR="00244FCF" w:rsidRPr="00273ECC">
          <w:rPr>
            <w:color w:val="000000"/>
            <w:rPrChange w:id="484" w:author="Gerard Blanco Bernal (Student)" w:date="2022-04-05T21:55:00Z">
              <w:rPr>
                <w:color w:val="000000"/>
                <w:sz w:val="22"/>
                <w:szCs w:val="22"/>
              </w:rPr>
            </w:rPrChange>
          </w:rPr>
          <w:t xml:space="preserve"> </w:t>
        </w:r>
      </w:ins>
      <w:ins w:id="485" w:author="Gerard Blanco Bernal (Student)" w:date="2022-04-06T12:00:00Z">
        <w:r w:rsidR="00BF494C" w:rsidRPr="00BF494C">
          <w:rPr>
            <w:color w:val="000000"/>
          </w:rPr>
          <w:t xml:space="preserve">The main characteristic the researcher had to consider when choosing a water pump was its maximum flow, measured in litres per hour. Using drip irrigators, the flow rate for each plant could be regulated to be anywhere from 0-60 l/hour, so assuming that a minimum rate of one litre per hour was used per plant, 180 l/hour would be </w:t>
        </w:r>
      </w:ins>
      <w:ins w:id="486" w:author="Gerard Blanco Bernal (Student)" w:date="2022-05-01T11:03:00Z">
        <w:r w:rsidR="00A36F74">
          <w:rPr>
            <w:color w:val="000000"/>
          </w:rPr>
          <w:t xml:space="preserve">a </w:t>
        </w:r>
      </w:ins>
      <w:ins w:id="487" w:author="Gerard Blanco Bernal (Student)" w:date="2022-04-06T12:00:00Z">
        <w:r w:rsidR="00BF494C" w:rsidRPr="00BF494C">
          <w:rPr>
            <w:color w:val="000000"/>
          </w:rPr>
          <w:t xml:space="preserve">more than sufficient </w:t>
        </w:r>
      </w:ins>
      <w:ins w:id="488" w:author="Gerard Blanco Bernal (Student)" w:date="2022-05-01T11:03:00Z">
        <w:r w:rsidR="00A36F74">
          <w:rPr>
            <w:color w:val="000000"/>
          </w:rPr>
          <w:t xml:space="preserve">flow rate </w:t>
        </w:r>
      </w:ins>
      <w:ins w:id="489" w:author="Gerard Blanco Bernal (Student)" w:date="2022-04-06T12:00:00Z">
        <w:r w:rsidR="00BF494C" w:rsidRPr="00BF494C">
          <w:rPr>
            <w:color w:val="000000"/>
          </w:rPr>
          <w:t>for a standard sized greenhouse.</w:t>
        </w:r>
      </w:ins>
    </w:p>
    <w:p w14:paraId="03773661" w14:textId="77777777" w:rsidR="00BF494C" w:rsidRDefault="00BF494C" w:rsidP="0021634C">
      <w:pPr>
        <w:rPr>
          <w:ins w:id="490" w:author="Gerard Blanco Bernal (Student)" w:date="2022-04-06T12:00:00Z"/>
          <w:color w:val="000000"/>
        </w:rPr>
      </w:pPr>
    </w:p>
    <w:p w14:paraId="4BD34AE1" w14:textId="4978D268" w:rsidR="00761D06" w:rsidRDefault="00761D06" w:rsidP="0021634C">
      <w:pPr>
        <w:rPr>
          <w:ins w:id="491" w:author="Gerard Blanco Bernal (Student)" w:date="2022-04-06T11:42:00Z"/>
          <w:color w:val="000000"/>
        </w:rPr>
      </w:pPr>
      <w:ins w:id="492" w:author="Gerard Blanco Bernal (Student)" w:date="2022-04-06T11:44:00Z">
        <w:r>
          <w:rPr>
            <w:color w:val="000000"/>
          </w:rPr>
          <w:t xml:space="preserve">A resistive moisture sensor </w:t>
        </w:r>
      </w:ins>
      <w:ins w:id="493" w:author="Gerard Blanco Bernal (Student)" w:date="2022-04-06T11:47:00Z">
        <w:r>
          <w:rPr>
            <w:color w:val="000000"/>
          </w:rPr>
          <w:t xml:space="preserve">connected to a comparator board would be </w:t>
        </w:r>
      </w:ins>
      <w:ins w:id="494" w:author="Gerard Blanco Bernal (Student)" w:date="2022-04-06T11:44:00Z">
        <w:r>
          <w:rPr>
            <w:color w:val="000000"/>
          </w:rPr>
          <w:t xml:space="preserve">placed in the soil next to </w:t>
        </w:r>
      </w:ins>
      <w:r w:rsidR="003646D3">
        <w:rPr>
          <w:color w:val="000000"/>
        </w:rPr>
        <w:t>a row of</w:t>
      </w:r>
      <w:ins w:id="495" w:author="Gerard Blanco Bernal (Student)" w:date="2022-04-06T11:44:00Z">
        <w:r>
          <w:rPr>
            <w:color w:val="000000"/>
          </w:rPr>
          <w:t xml:space="preserve"> crops</w:t>
        </w:r>
      </w:ins>
      <w:ins w:id="496" w:author="Gerard Blanco Bernal (Student)" w:date="2022-04-06T11:46:00Z">
        <w:r>
          <w:rPr>
            <w:color w:val="000000"/>
          </w:rPr>
          <w:t xml:space="preserve"> </w:t>
        </w:r>
      </w:ins>
      <w:ins w:id="497" w:author="Gerard Blanco Bernal (Student)" w:date="2022-04-06T11:47:00Z">
        <w:r>
          <w:rPr>
            <w:color w:val="000000"/>
          </w:rPr>
          <w:t xml:space="preserve">to </w:t>
        </w:r>
      </w:ins>
      <w:ins w:id="498" w:author="Gerard Blanco Bernal (Student)" w:date="2022-04-06T11:48:00Z">
        <w:r w:rsidR="006813B2">
          <w:rPr>
            <w:color w:val="000000"/>
          </w:rPr>
          <w:t xml:space="preserve">determine if the irrigation system should be activated or not. </w:t>
        </w:r>
      </w:ins>
      <w:ins w:id="499" w:author="Gerard Blanco Bernal (Student)" w:date="2022-04-06T11:49:00Z">
        <w:r w:rsidR="006813B2">
          <w:rPr>
            <w:color w:val="000000"/>
          </w:rPr>
          <w:t xml:space="preserve">Moisture sensors can be capacitive or resistive in nature. Resistive sensors coupled with comparator boards provide a High/Low </w:t>
        </w:r>
      </w:ins>
      <w:ins w:id="500" w:author="Gerard Blanco Bernal (Student)" w:date="2022-04-06T11:55:00Z">
        <w:r w:rsidR="00FA183D">
          <w:rPr>
            <w:color w:val="000000"/>
          </w:rPr>
          <w:t xml:space="preserve">digital </w:t>
        </w:r>
      </w:ins>
      <w:ins w:id="501" w:author="Gerard Blanco Bernal (Student)" w:date="2022-04-06T11:50:00Z">
        <w:r w:rsidR="006813B2">
          <w:rPr>
            <w:color w:val="000000"/>
          </w:rPr>
          <w:t xml:space="preserve">output that can be adjusted by using the potentiometer on the board to alter the threshold at which it </w:t>
        </w:r>
        <w:r w:rsidR="006813B2">
          <w:rPr>
            <w:color w:val="000000"/>
          </w:rPr>
          <w:t>registers a wet environment or not.</w:t>
        </w:r>
      </w:ins>
      <w:ins w:id="502" w:author="Gerard Blanco Bernal (Student)" w:date="2022-04-06T11:54:00Z">
        <w:r w:rsidR="00FA183D">
          <w:rPr>
            <w:color w:val="000000"/>
          </w:rPr>
          <w:t xml:space="preserve"> </w:t>
        </w:r>
        <w:r w:rsidR="00FA183D" w:rsidRPr="00FA183D">
          <w:rPr>
            <w:color w:val="000000"/>
          </w:rPr>
          <w:t>On the other hand, capacitive moisture sensors would need an analogue</w:t>
        </w:r>
      </w:ins>
      <w:ins w:id="503" w:author="Gerard Blanco Bernal (Student)" w:date="2022-04-06T12:01:00Z">
        <w:r w:rsidR="00BF494C">
          <w:rPr>
            <w:color w:val="000000"/>
          </w:rPr>
          <w:t>-t</w:t>
        </w:r>
      </w:ins>
      <w:ins w:id="504" w:author="Gerard Blanco Bernal (Student)" w:date="2022-04-06T11:54:00Z">
        <w:r w:rsidR="00FA183D" w:rsidRPr="00FA183D">
          <w:rPr>
            <w:color w:val="000000"/>
          </w:rPr>
          <w:t>o</w:t>
        </w:r>
      </w:ins>
      <w:ins w:id="505" w:author="Gerard Blanco Bernal (Student)" w:date="2022-04-06T12:01:00Z">
        <w:r w:rsidR="00BF494C">
          <w:rPr>
            <w:color w:val="000000"/>
          </w:rPr>
          <w:t>-d</w:t>
        </w:r>
      </w:ins>
      <w:ins w:id="506" w:author="Gerard Blanco Bernal (Student)" w:date="2022-04-06T11:54:00Z">
        <w:r w:rsidR="00FA183D" w:rsidRPr="00FA183D">
          <w:rPr>
            <w:color w:val="000000"/>
          </w:rPr>
          <w:t xml:space="preserve">igital converter to make them compatible with </w:t>
        </w:r>
      </w:ins>
      <w:ins w:id="507" w:author="Gerard Blanco Bernal (Student)" w:date="2022-04-06T11:55:00Z">
        <w:r w:rsidR="00FA183D">
          <w:rPr>
            <w:color w:val="000000"/>
          </w:rPr>
          <w:t xml:space="preserve">a </w:t>
        </w:r>
      </w:ins>
      <w:ins w:id="508" w:author="Gerard Blanco Bernal (Student)" w:date="2022-04-06T11:54:00Z">
        <w:r w:rsidR="00FA183D" w:rsidRPr="00FA183D">
          <w:rPr>
            <w:color w:val="000000"/>
          </w:rPr>
          <w:t>Raspberry P</w:t>
        </w:r>
      </w:ins>
      <w:ins w:id="509" w:author="Gerard Blanco Bernal (Student)" w:date="2022-04-06T11:55:00Z">
        <w:r w:rsidR="00FA183D">
          <w:rPr>
            <w:color w:val="000000"/>
          </w:rPr>
          <w:t xml:space="preserve">i with the trade-off being </w:t>
        </w:r>
      </w:ins>
      <w:r w:rsidR="003646D3">
        <w:rPr>
          <w:color w:val="000000"/>
        </w:rPr>
        <w:t xml:space="preserve">an </w:t>
      </w:r>
      <w:ins w:id="510" w:author="Gerard Blanco Bernal (Student)" w:date="2022-04-06T11:55:00Z">
        <w:r w:rsidR="00FA183D">
          <w:rPr>
            <w:color w:val="000000"/>
          </w:rPr>
          <w:t xml:space="preserve">increased </w:t>
        </w:r>
      </w:ins>
      <w:ins w:id="511" w:author="Gerard Blanco Bernal (Student)" w:date="2022-04-06T11:56:00Z">
        <w:r w:rsidR="00FA183D">
          <w:rPr>
            <w:color w:val="000000"/>
          </w:rPr>
          <w:t>accuracy in the readings. Though they can admittedly be used interchangeably, capacitive sen</w:t>
        </w:r>
      </w:ins>
      <w:ins w:id="512" w:author="Gerard Blanco Bernal (Student)" w:date="2022-04-06T11:57:00Z">
        <w:r w:rsidR="00FA183D">
          <w:rPr>
            <w:color w:val="000000"/>
          </w:rPr>
          <w:t>sors are better suited for long term use as resistive sensor probes are very prone to corrosion</w:t>
        </w:r>
      </w:ins>
      <w:ins w:id="513" w:author="Gerard Blanco Bernal (Student)" w:date="2022-04-06T11:58:00Z">
        <w:r w:rsidR="00BF494C">
          <w:rPr>
            <w:color w:val="000000"/>
          </w:rPr>
          <w:t xml:space="preserve">, </w:t>
        </w:r>
        <w:r w:rsidR="00BF494C" w:rsidRPr="00BF494C">
          <w:rPr>
            <w:color w:val="000000"/>
          </w:rPr>
          <w:t xml:space="preserve">not just because it is in contact with the soil but also because there is </w:t>
        </w:r>
      </w:ins>
      <w:ins w:id="514" w:author="Gerard Blanco Bernal (Student)" w:date="2022-05-01T11:04:00Z">
        <w:r w:rsidR="00984BF7">
          <w:rPr>
            <w:color w:val="000000"/>
          </w:rPr>
          <w:t>a flow of DC current</w:t>
        </w:r>
      </w:ins>
      <w:ins w:id="515" w:author="Gerard Blanco Bernal (Student)" w:date="2022-04-06T11:58:00Z">
        <w:r w:rsidR="00BF494C" w:rsidRPr="00BF494C">
          <w:rPr>
            <w:color w:val="000000"/>
          </w:rPr>
          <w:t xml:space="preserve"> which causes electrolysis of the sensors</w:t>
        </w:r>
        <w:r w:rsidR="00BF494C">
          <w:rPr>
            <w:color w:val="000000"/>
          </w:rPr>
          <w:t xml:space="preserve"> [</w:t>
        </w:r>
      </w:ins>
      <w:ins w:id="516" w:author="Gerard Blanco Bernal (Student)" w:date="2022-04-14T21:48: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19</w:t>
        </w:r>
        <w:r w:rsidR="005A5CA7">
          <w:rPr>
            <w:color w:val="000000"/>
          </w:rPr>
          <w:fldChar w:fldCharType="end"/>
        </w:r>
      </w:ins>
      <w:ins w:id="517" w:author="Gerard Blanco Bernal (Student)" w:date="2022-04-06T11:58:00Z">
        <w:r w:rsidR="00BF494C">
          <w:rPr>
            <w:color w:val="000000"/>
          </w:rPr>
          <w:t>]</w:t>
        </w:r>
        <w:r w:rsidR="00BF494C" w:rsidRPr="00BF494C">
          <w:rPr>
            <w:color w:val="000000"/>
          </w:rPr>
          <w:t>.</w:t>
        </w:r>
      </w:ins>
      <w:ins w:id="518" w:author="Gerard Blanco Bernal (Student)" w:date="2022-04-06T12:01:00Z">
        <w:r w:rsidR="00BF494C">
          <w:rPr>
            <w:color w:val="000000"/>
          </w:rPr>
          <w:t xml:space="preserve"> However, the </w:t>
        </w:r>
      </w:ins>
      <w:ins w:id="519" w:author="Gerard Blanco Bernal (Student)" w:date="2022-04-06T12:02:00Z">
        <w:r w:rsidR="00BF494C">
          <w:rPr>
            <w:color w:val="000000"/>
          </w:rPr>
          <w:t xml:space="preserve">availability </w:t>
        </w:r>
      </w:ins>
      <w:ins w:id="520" w:author="Gerard Blanco Bernal (Student)" w:date="2022-04-06T12:01:00Z">
        <w:r w:rsidR="00BF494C">
          <w:rPr>
            <w:color w:val="000000"/>
          </w:rPr>
          <w:t xml:space="preserve">of resistive sensors and their low </w:t>
        </w:r>
      </w:ins>
      <w:ins w:id="521" w:author="Gerard Blanco Bernal (Student)" w:date="2022-04-06T12:02:00Z">
        <w:r w:rsidR="00BF494C">
          <w:rPr>
            <w:color w:val="000000"/>
          </w:rPr>
          <w:t xml:space="preserve">price made them more convenient to use for </w:t>
        </w:r>
      </w:ins>
      <w:ins w:id="522" w:author="Gerard Blanco Bernal (Student)" w:date="2022-04-06T12:03:00Z">
        <w:r w:rsidR="00BF494C">
          <w:rPr>
            <w:color w:val="000000"/>
          </w:rPr>
          <w:t>t</w:t>
        </w:r>
        <w:r w:rsidR="00D3577D">
          <w:rPr>
            <w:color w:val="000000"/>
          </w:rPr>
          <w:t xml:space="preserve">his project, </w:t>
        </w:r>
      </w:ins>
      <w:ins w:id="523" w:author="Gerard Blanco Bernal (Student)" w:date="2022-04-06T12:04:00Z">
        <w:r w:rsidR="00D3577D">
          <w:rPr>
            <w:color w:val="000000"/>
          </w:rPr>
          <w:t>this way</w:t>
        </w:r>
      </w:ins>
      <w:ins w:id="524" w:author="Gerard Blanco Bernal (Student)" w:date="2022-04-06T12:03:00Z">
        <w:r w:rsidR="00D3577D">
          <w:rPr>
            <w:color w:val="000000"/>
          </w:rPr>
          <w:t xml:space="preserve"> sav</w:t>
        </w:r>
      </w:ins>
      <w:ins w:id="525" w:author="Gerard Blanco Bernal (Student)" w:date="2022-04-06T12:04:00Z">
        <w:r w:rsidR="00D3577D">
          <w:rPr>
            <w:color w:val="000000"/>
          </w:rPr>
          <w:t>i</w:t>
        </w:r>
      </w:ins>
      <w:ins w:id="526" w:author="Gerard Blanco Bernal (Student)" w:date="2022-04-06T12:05:00Z">
        <w:r w:rsidR="00D3577D">
          <w:rPr>
            <w:color w:val="000000"/>
          </w:rPr>
          <w:t>ng</w:t>
        </w:r>
      </w:ins>
      <w:ins w:id="527" w:author="Gerard Blanco Bernal (Student)" w:date="2022-04-06T12:03:00Z">
        <w:r w:rsidR="00D3577D">
          <w:rPr>
            <w:color w:val="000000"/>
          </w:rPr>
          <w:t xml:space="preserve"> money on </w:t>
        </w:r>
        <w:r w:rsidR="00D3577D" w:rsidRPr="00D3577D">
          <w:rPr>
            <w:color w:val="000000"/>
          </w:rPr>
          <w:t>analogue-to-digital converter</w:t>
        </w:r>
        <w:r w:rsidR="00D3577D">
          <w:rPr>
            <w:color w:val="000000"/>
          </w:rPr>
          <w:t>s</w:t>
        </w:r>
      </w:ins>
      <w:ins w:id="528" w:author="Gerard Blanco Bernal (Student)" w:date="2022-04-06T12:05:00Z">
        <w:r w:rsidR="00D3577D">
          <w:rPr>
            <w:color w:val="000000"/>
          </w:rPr>
          <w:t xml:space="preserve"> which were necessary for capacitive sensors.  As the product to be developed was only intended to by a prototype for the solution needed, there was no</w:t>
        </w:r>
      </w:ins>
      <w:ins w:id="529" w:author="Gerard Blanco Bernal (Student)" w:date="2022-04-06T12:06:00Z">
        <w:r w:rsidR="00D3577D">
          <w:rPr>
            <w:color w:val="000000"/>
          </w:rPr>
          <w:t xml:space="preserve"> reason why capacitive sensors couldn’t be used in further iterations</w:t>
        </w:r>
      </w:ins>
      <w:ins w:id="530" w:author="Gerard Blanco Bernal (Student)" w:date="2022-04-06T12:07:00Z">
        <w:r w:rsidR="00D3577D">
          <w:rPr>
            <w:color w:val="000000"/>
          </w:rPr>
          <w:t xml:space="preserve"> of the product</w:t>
        </w:r>
      </w:ins>
      <w:ins w:id="531" w:author="Gerard Blanco Bernal (Student)" w:date="2022-04-06T12:08:00Z">
        <w:r w:rsidR="000D3B70">
          <w:rPr>
            <w:color w:val="000000"/>
          </w:rPr>
          <w:t xml:space="preserve"> better equipped for a more long-term use</w:t>
        </w:r>
      </w:ins>
      <w:ins w:id="532" w:author="Gerard Blanco Bernal (Student)" w:date="2022-04-06T12:07:00Z">
        <w:r w:rsidR="00D3577D">
          <w:rPr>
            <w:color w:val="000000"/>
          </w:rPr>
          <w:t>.</w:t>
        </w:r>
      </w:ins>
    </w:p>
    <w:p w14:paraId="645978AF" w14:textId="5777B8F9" w:rsidR="00C244E5" w:rsidRPr="00273ECC" w:rsidRDefault="00C244E5" w:rsidP="0021634C">
      <w:pPr>
        <w:rPr>
          <w:ins w:id="533" w:author="Gerard Blanco Bernal (Student)" w:date="2022-04-05T21:11:00Z"/>
          <w:color w:val="000000"/>
          <w:rPrChange w:id="534" w:author="Gerard Blanco Bernal (Student)" w:date="2022-04-05T21:55:00Z">
            <w:rPr>
              <w:ins w:id="535" w:author="Gerard Blanco Bernal (Student)" w:date="2022-04-05T21:11:00Z"/>
              <w:color w:val="000000"/>
              <w:sz w:val="22"/>
              <w:szCs w:val="22"/>
            </w:rPr>
          </w:rPrChange>
        </w:rPr>
      </w:pPr>
    </w:p>
    <w:p w14:paraId="27001BC6" w14:textId="161A67C6" w:rsidR="00C244E5" w:rsidRPr="00273ECC" w:rsidRDefault="00BF494C" w:rsidP="0021634C">
      <w:pPr>
        <w:rPr>
          <w:ins w:id="536" w:author="Gerard Blanco Bernal (Student)" w:date="2022-04-05T21:51:00Z"/>
          <w:color w:val="000000"/>
          <w:rPrChange w:id="537" w:author="Gerard Blanco Bernal (Student)" w:date="2022-04-05T21:55:00Z">
            <w:rPr>
              <w:ins w:id="538" w:author="Gerard Blanco Bernal (Student)" w:date="2022-04-05T21:51:00Z"/>
              <w:color w:val="000000"/>
              <w:sz w:val="22"/>
              <w:szCs w:val="22"/>
            </w:rPr>
          </w:rPrChange>
        </w:rPr>
      </w:pPr>
      <w:ins w:id="539" w:author="Gerard Blanco Bernal (Student)" w:date="2022-04-06T11:59:00Z">
        <w:r>
          <w:rPr>
            <w:color w:val="000000"/>
          </w:rPr>
          <w:t>B</w:t>
        </w:r>
      </w:ins>
      <w:ins w:id="540" w:author="Gerard Blanco Bernal (Student)" w:date="2022-04-05T21:11:00Z">
        <w:r w:rsidR="00C244E5" w:rsidRPr="00273ECC">
          <w:rPr>
            <w:color w:val="000000"/>
            <w:rPrChange w:id="541" w:author="Gerard Blanco Bernal (Student)" w:date="2022-04-05T21:55:00Z">
              <w:rPr>
                <w:color w:val="000000"/>
                <w:sz w:val="22"/>
                <w:szCs w:val="22"/>
              </w:rPr>
            </w:rPrChange>
          </w:rPr>
          <w:t>oth the water pump and the NC solenoid valve</w:t>
        </w:r>
      </w:ins>
      <w:ins w:id="542" w:author="Gerard Blanco Bernal (Student)" w:date="2022-04-05T21:12:00Z">
        <w:r w:rsidR="00C244E5" w:rsidRPr="00273ECC">
          <w:rPr>
            <w:color w:val="000000"/>
            <w:rPrChange w:id="543" w:author="Gerard Blanco Bernal (Student)" w:date="2022-04-05T21:55:00Z">
              <w:rPr>
                <w:color w:val="000000"/>
                <w:sz w:val="22"/>
                <w:szCs w:val="22"/>
              </w:rPr>
            </w:rPrChange>
          </w:rPr>
          <w:t xml:space="preserve"> w</w:t>
        </w:r>
      </w:ins>
      <w:ins w:id="544" w:author="Gerard Blanco Bernal (Student)" w:date="2022-04-05T21:19:00Z">
        <w:r w:rsidR="00344FE5" w:rsidRPr="00273ECC">
          <w:rPr>
            <w:color w:val="000000"/>
            <w:rPrChange w:id="545" w:author="Gerard Blanco Bernal (Student)" w:date="2022-04-05T21:55:00Z">
              <w:rPr>
                <w:color w:val="000000"/>
                <w:sz w:val="22"/>
                <w:szCs w:val="22"/>
              </w:rPr>
            </w:rPrChange>
          </w:rPr>
          <w:t>ere high voltage devices that could not be powered by the Raspberry Pi’s 3.3V and 5V GPIO pins, so in order to control them, a Relay HAT</w:t>
        </w:r>
      </w:ins>
      <w:ins w:id="546" w:author="Gerard Blanco Bernal (Student)" w:date="2022-04-05T21:20:00Z">
        <w:r w:rsidR="00344FE5" w:rsidRPr="00273ECC">
          <w:rPr>
            <w:color w:val="000000"/>
            <w:rPrChange w:id="547" w:author="Gerard Blanco Bernal (Student)" w:date="2022-04-05T21:55:00Z">
              <w:rPr>
                <w:color w:val="000000"/>
                <w:sz w:val="22"/>
                <w:szCs w:val="22"/>
              </w:rPr>
            </w:rPrChange>
          </w:rPr>
          <w:t xml:space="preserve"> </w:t>
        </w:r>
      </w:ins>
      <w:r w:rsidR="003508FC">
        <w:rPr>
          <w:color w:val="000000"/>
        </w:rPr>
        <w:t>had to</w:t>
      </w:r>
      <w:ins w:id="548" w:author="Gerard Blanco Bernal (Student)" w:date="2022-04-05T21:50:00Z">
        <w:r w:rsidR="00F13E13" w:rsidRPr="00273ECC">
          <w:rPr>
            <w:color w:val="000000"/>
            <w:rPrChange w:id="549" w:author="Gerard Blanco Bernal (Student)" w:date="2022-04-05T21:55:00Z">
              <w:rPr>
                <w:color w:val="000000"/>
                <w:sz w:val="22"/>
                <w:szCs w:val="22"/>
              </w:rPr>
            </w:rPrChange>
          </w:rPr>
          <w:t xml:space="preserve"> be</w:t>
        </w:r>
      </w:ins>
      <w:ins w:id="550" w:author="Gerard Blanco Bernal (Student)" w:date="2022-04-05T21:20:00Z">
        <w:r w:rsidR="00344FE5" w:rsidRPr="00273ECC">
          <w:rPr>
            <w:color w:val="000000"/>
            <w:rPrChange w:id="551" w:author="Gerard Blanco Bernal (Student)" w:date="2022-04-05T21:55:00Z">
              <w:rPr>
                <w:color w:val="000000"/>
                <w:sz w:val="22"/>
                <w:szCs w:val="22"/>
              </w:rPr>
            </w:rPrChange>
          </w:rPr>
          <w:t xml:space="preserve"> used.</w:t>
        </w:r>
      </w:ins>
      <w:ins w:id="552" w:author="Gerard Blanco Bernal (Student)" w:date="2022-04-05T21:21:00Z">
        <w:r w:rsidR="00344FE5" w:rsidRPr="00273ECC">
          <w:rPr>
            <w:color w:val="000000"/>
            <w:rPrChange w:id="553" w:author="Gerard Blanco Bernal (Student)" w:date="2022-04-05T21:55:00Z">
              <w:rPr>
                <w:color w:val="000000"/>
                <w:sz w:val="22"/>
                <w:szCs w:val="22"/>
              </w:rPr>
            </w:rPrChange>
          </w:rPr>
          <w:t xml:space="preserve"> </w:t>
        </w:r>
      </w:ins>
      <w:ins w:id="554" w:author="Gerard Blanco Bernal (Student)" w:date="2022-04-05T21:24:00Z">
        <w:r w:rsidR="00AB5813" w:rsidRPr="00273ECC">
          <w:rPr>
            <w:color w:val="000000"/>
            <w:rPrChange w:id="555" w:author="Gerard Blanco Bernal (Student)" w:date="2022-04-05T21:55:00Z">
              <w:rPr>
                <w:color w:val="000000"/>
                <w:sz w:val="22"/>
                <w:szCs w:val="22"/>
              </w:rPr>
            </w:rPrChange>
          </w:rPr>
          <w:t xml:space="preserve">Relay </w:t>
        </w:r>
      </w:ins>
      <w:ins w:id="556" w:author="Gerard Blanco Bernal (Student)" w:date="2022-04-05T21:22:00Z">
        <w:r w:rsidR="00AB5813" w:rsidRPr="00273ECC">
          <w:rPr>
            <w:color w:val="000000"/>
            <w:rPrChange w:id="557" w:author="Gerard Blanco Bernal (Student)" w:date="2022-04-05T21:55:00Z">
              <w:rPr>
                <w:color w:val="000000"/>
                <w:sz w:val="22"/>
                <w:szCs w:val="22"/>
              </w:rPr>
            </w:rPrChange>
          </w:rPr>
          <w:t>HATs are add-on boards</w:t>
        </w:r>
      </w:ins>
      <w:ins w:id="558" w:author="Gerard Blanco Bernal (Student)" w:date="2022-04-05T21:26:00Z">
        <w:r w:rsidR="00AB5813" w:rsidRPr="00273ECC">
          <w:rPr>
            <w:color w:val="000000"/>
            <w:rPrChange w:id="559" w:author="Gerard Blanco Bernal (Student)" w:date="2022-04-05T21:55:00Z">
              <w:rPr>
                <w:color w:val="000000"/>
                <w:sz w:val="22"/>
                <w:szCs w:val="22"/>
              </w:rPr>
            </w:rPrChange>
          </w:rPr>
          <w:t xml:space="preserve"> designed to give a Raspberry Pi </w:t>
        </w:r>
        <w:r w:rsidR="00AE3C16" w:rsidRPr="00273ECC">
          <w:rPr>
            <w:color w:val="000000"/>
            <w:rPrChange w:id="560" w:author="Gerard Blanco Bernal (Student)" w:date="2022-04-05T21:55:00Z">
              <w:rPr>
                <w:color w:val="000000"/>
                <w:sz w:val="22"/>
                <w:szCs w:val="22"/>
              </w:rPr>
            </w:rPrChange>
          </w:rPr>
          <w:t>the ability to control high voltages/ high current devices</w:t>
        </w:r>
      </w:ins>
      <w:ins w:id="561" w:author="Gerard Blanco Bernal (Student)" w:date="2022-04-05T21:28:00Z">
        <w:r w:rsidR="00AE3C16" w:rsidRPr="00273ECC">
          <w:rPr>
            <w:color w:val="000000"/>
            <w:rPrChange w:id="562" w:author="Gerard Blanco Bernal (Student)" w:date="2022-04-05T21:55:00Z">
              <w:rPr>
                <w:color w:val="000000"/>
                <w:sz w:val="22"/>
                <w:szCs w:val="22"/>
              </w:rPr>
            </w:rPrChange>
          </w:rPr>
          <w:t xml:space="preserve">. The relay board integrates three screw terminals </w:t>
        </w:r>
      </w:ins>
      <w:ins w:id="563" w:author="Gerard Blanco Bernal (Student)" w:date="2022-04-05T21:47:00Z">
        <w:r w:rsidR="00F13E13" w:rsidRPr="00273ECC">
          <w:rPr>
            <w:color w:val="000000"/>
            <w:rPrChange w:id="564" w:author="Gerard Blanco Bernal (Student)" w:date="2022-04-05T21:55:00Z">
              <w:rPr>
                <w:color w:val="000000"/>
                <w:sz w:val="22"/>
                <w:szCs w:val="22"/>
              </w:rPr>
            </w:rPrChange>
          </w:rPr>
          <w:t>each with three pins for connecting external circuits. All terminals are low active. When the Raspberry Pi outputs Low Level from its I</w:t>
        </w:r>
      </w:ins>
      <w:ins w:id="565" w:author="Gerard Blanco Bernal (Student)" w:date="2022-04-05T21:48:00Z">
        <w:r w:rsidR="00F13E13" w:rsidRPr="00273ECC">
          <w:rPr>
            <w:color w:val="000000"/>
            <w:rPrChange w:id="566" w:author="Gerard Blanco Bernal (Student)" w:date="2022-04-05T21:55:00Z">
              <w:rPr>
                <w:color w:val="000000"/>
                <w:sz w:val="22"/>
                <w:szCs w:val="22"/>
              </w:rPr>
            </w:rPrChange>
          </w:rPr>
          <w:t>/</w:t>
        </w:r>
      </w:ins>
      <w:ins w:id="567" w:author="Gerard Blanco Bernal (Student)" w:date="2022-04-05T21:47:00Z">
        <w:r w:rsidR="00F13E13" w:rsidRPr="00273ECC">
          <w:rPr>
            <w:color w:val="000000"/>
            <w:rPrChange w:id="568" w:author="Gerard Blanco Bernal (Student)" w:date="2022-04-05T21:55:00Z">
              <w:rPr>
                <w:color w:val="000000"/>
                <w:sz w:val="22"/>
                <w:szCs w:val="22"/>
              </w:rPr>
            </w:rPrChange>
          </w:rPr>
          <w:t>O, the relay NO (normally open contacts) close and the NC (normally close</w:t>
        </w:r>
      </w:ins>
      <w:ins w:id="569" w:author="Gerard Blanco Bernal (Student)" w:date="2022-04-18T20:48:00Z">
        <w:r w:rsidR="00B4179C">
          <w:rPr>
            <w:color w:val="000000"/>
          </w:rPr>
          <w:t>d</w:t>
        </w:r>
      </w:ins>
      <w:ins w:id="570" w:author="Gerard Blanco Bernal (Student)" w:date="2022-04-05T21:47:00Z">
        <w:r w:rsidR="00F13E13" w:rsidRPr="00273ECC">
          <w:rPr>
            <w:color w:val="000000"/>
            <w:rPrChange w:id="571" w:author="Gerard Blanco Bernal (Student)" w:date="2022-04-05T21:55:00Z">
              <w:rPr>
                <w:color w:val="000000"/>
                <w:sz w:val="22"/>
                <w:szCs w:val="22"/>
              </w:rPr>
            </w:rPrChange>
          </w:rPr>
          <w:t xml:space="preserve"> contacts) open, so as to change the ON/OFF status of the external circuit</w:t>
        </w:r>
      </w:ins>
      <w:ins w:id="572" w:author="Gerard Blanco Bernal (Student)" w:date="2022-04-05T21:48:00Z">
        <w:r w:rsidR="00F13E13" w:rsidRPr="00273ECC">
          <w:rPr>
            <w:color w:val="000000"/>
            <w:rPrChange w:id="573" w:author="Gerard Blanco Bernal (Student)" w:date="2022-04-05T21:55:00Z">
              <w:rPr>
                <w:color w:val="000000"/>
                <w:sz w:val="22"/>
                <w:szCs w:val="22"/>
              </w:rPr>
            </w:rPrChange>
          </w:rPr>
          <w:t xml:space="preserve"> [</w:t>
        </w:r>
      </w:ins>
      <w:ins w:id="574" w:author="Gerard Blanco Bernal (Student)" w:date="2022-04-14T21:48: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20</w:t>
        </w:r>
        <w:r w:rsidR="005A5CA7">
          <w:rPr>
            <w:color w:val="000000"/>
          </w:rPr>
          <w:fldChar w:fldCharType="end"/>
        </w:r>
      </w:ins>
      <w:ins w:id="575" w:author="Gerard Blanco Bernal (Student)" w:date="2022-04-05T21:48:00Z">
        <w:r w:rsidR="00F13E13" w:rsidRPr="00273ECC">
          <w:rPr>
            <w:color w:val="000000"/>
            <w:rPrChange w:id="576" w:author="Gerard Blanco Bernal (Student)" w:date="2022-04-05T21:55:00Z">
              <w:rPr>
                <w:color w:val="000000"/>
                <w:sz w:val="22"/>
                <w:szCs w:val="22"/>
              </w:rPr>
            </w:rPrChange>
          </w:rPr>
          <w:t>].</w:t>
        </w:r>
      </w:ins>
    </w:p>
    <w:p w14:paraId="762B4913" w14:textId="3A2CD192" w:rsidR="00F13E13" w:rsidRPr="00273ECC" w:rsidRDefault="00273ECC" w:rsidP="0021634C">
      <w:pPr>
        <w:rPr>
          <w:ins w:id="577" w:author="Gerard Blanco Bernal (Student)" w:date="2022-04-05T21:51:00Z"/>
          <w:color w:val="000000"/>
          <w:rPrChange w:id="578" w:author="Gerard Blanco Bernal (Student)" w:date="2022-04-05T21:55:00Z">
            <w:rPr>
              <w:ins w:id="579" w:author="Gerard Blanco Bernal (Student)" w:date="2022-04-05T21:51:00Z"/>
              <w:color w:val="000000"/>
              <w:sz w:val="22"/>
              <w:szCs w:val="22"/>
            </w:rPr>
          </w:rPrChange>
        </w:rPr>
      </w:pPr>
      <w:ins w:id="580" w:author="Gerard Blanco Bernal (Student)" w:date="2022-04-05T21:55:00Z">
        <w:r>
          <w:rPr>
            <w:color w:val="000000"/>
          </w:rPr>
          <w:t xml:space="preserve"> </w:t>
        </w:r>
      </w:ins>
    </w:p>
    <w:p w14:paraId="08EFE1DC" w14:textId="078D2308" w:rsidR="00F13E13" w:rsidRPr="00273ECC" w:rsidRDefault="00F13E13" w:rsidP="0021634C">
      <w:pPr>
        <w:rPr>
          <w:ins w:id="581" w:author="Gerard Blanco Bernal (Student)" w:date="2022-04-05T17:00:00Z"/>
          <w:color w:val="000000"/>
          <w:rPrChange w:id="582" w:author="Gerard Blanco Bernal (Student)" w:date="2022-04-05T21:55:00Z">
            <w:rPr>
              <w:ins w:id="583" w:author="Gerard Blanco Bernal (Student)" w:date="2022-04-05T17:00:00Z"/>
              <w:color w:val="000000"/>
              <w:sz w:val="22"/>
              <w:szCs w:val="22"/>
            </w:rPr>
          </w:rPrChange>
        </w:rPr>
      </w:pPr>
      <w:ins w:id="584" w:author="Gerard Blanco Bernal (Student)" w:date="2022-04-05T21:51:00Z">
        <w:r w:rsidRPr="00505EC4">
          <w:rPr>
            <w:noProof/>
          </w:rPr>
          <w:drawing>
            <wp:inline distT="0" distB="0" distL="0" distR="0" wp14:anchorId="3C819A23" wp14:editId="239A55FA">
              <wp:extent cx="1485900" cy="1485900"/>
              <wp:effectExtent l="0" t="0" r="0" b="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r w:rsidRPr="00273ECC">
          <w:rPr>
            <w:noProof/>
          </w:rPr>
          <w:t xml:space="preserve"> </w:t>
        </w:r>
        <w:r w:rsidRPr="00505EC4">
          <w:rPr>
            <w:noProof/>
          </w:rPr>
          <w:drawing>
            <wp:inline distT="0" distB="0" distL="0" distR="0" wp14:anchorId="6C68075B" wp14:editId="7A2745C7">
              <wp:extent cx="1485900" cy="1485900"/>
              <wp:effectExtent l="0" t="0" r="0"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ins>
    </w:p>
    <w:p w14:paraId="15AA45EB" w14:textId="77777777" w:rsidR="003508FC" w:rsidRDefault="003508FC" w:rsidP="003508FC">
      <w:pPr>
        <w:jc w:val="center"/>
        <w:rPr>
          <w:i/>
          <w:iCs/>
          <w:color w:val="000000"/>
        </w:rPr>
      </w:pPr>
    </w:p>
    <w:p w14:paraId="79CE7D8D" w14:textId="7B2A0261" w:rsidR="00BC7ACD" w:rsidRPr="00273ECC" w:rsidRDefault="00273ECC" w:rsidP="003508FC">
      <w:pPr>
        <w:jc w:val="center"/>
        <w:rPr>
          <w:ins w:id="585" w:author="Gerard Blanco Bernal (Student)" w:date="2022-04-05T21:54:00Z"/>
          <w:i/>
          <w:iCs/>
          <w:color w:val="000000"/>
          <w:rPrChange w:id="586" w:author="Gerard Blanco Bernal (Student)" w:date="2022-04-05T21:55:00Z">
            <w:rPr>
              <w:ins w:id="587" w:author="Gerard Blanco Bernal (Student)" w:date="2022-04-05T21:54:00Z"/>
              <w:i/>
              <w:iCs/>
              <w:color w:val="000000"/>
              <w:sz w:val="22"/>
              <w:szCs w:val="22"/>
            </w:rPr>
          </w:rPrChange>
        </w:rPr>
      </w:pPr>
      <w:bookmarkStart w:id="588" w:name="_Hlk101688084"/>
      <w:ins w:id="589" w:author="Gerard Blanco Bernal (Student)" w:date="2022-04-05T21:53:00Z">
        <w:r w:rsidRPr="00273ECC">
          <w:rPr>
            <w:i/>
            <w:iCs/>
            <w:color w:val="000000"/>
            <w:rPrChange w:id="590" w:author="Gerard Blanco Bernal (Student)" w:date="2022-04-05T21:55:00Z">
              <w:rPr>
                <w:i/>
                <w:iCs/>
                <w:color w:val="000000"/>
                <w:sz w:val="22"/>
                <w:szCs w:val="22"/>
              </w:rPr>
            </w:rPrChange>
          </w:rPr>
          <w:t xml:space="preserve">Figure 1 on the left shows </w:t>
        </w:r>
      </w:ins>
      <w:ins w:id="591" w:author="Gerard Blanco Bernal (Student)" w:date="2022-04-06T12:11:00Z">
        <w:r w:rsidR="000D3B70">
          <w:rPr>
            <w:i/>
            <w:iCs/>
            <w:color w:val="000000"/>
          </w:rPr>
          <w:t xml:space="preserve">a </w:t>
        </w:r>
      </w:ins>
      <w:ins w:id="592" w:author="Gerard Blanco Bernal (Student)" w:date="2022-04-05T21:53:00Z">
        <w:r w:rsidRPr="00273ECC">
          <w:rPr>
            <w:i/>
            <w:iCs/>
            <w:color w:val="000000"/>
            <w:rPrChange w:id="593" w:author="Gerard Blanco Bernal (Student)" w:date="2022-04-05T21:55:00Z">
              <w:rPr>
                <w:i/>
                <w:iCs/>
                <w:color w:val="000000"/>
                <w:sz w:val="22"/>
                <w:szCs w:val="22"/>
              </w:rPr>
            </w:rPrChange>
          </w:rPr>
          <w:t xml:space="preserve">HAT </w:t>
        </w:r>
      </w:ins>
      <w:ins w:id="594" w:author="Gerard Blanco Bernal (Student)" w:date="2022-04-06T12:11:00Z">
        <w:r w:rsidR="000D3B70">
          <w:rPr>
            <w:i/>
            <w:iCs/>
            <w:color w:val="000000"/>
          </w:rPr>
          <w:t xml:space="preserve">terminal </w:t>
        </w:r>
      </w:ins>
      <w:ins w:id="595" w:author="Gerard Blanco Bernal (Student)" w:date="2022-04-05T21:53:00Z">
        <w:r w:rsidRPr="00273ECC">
          <w:rPr>
            <w:i/>
            <w:iCs/>
            <w:color w:val="000000"/>
            <w:rPrChange w:id="596" w:author="Gerard Blanco Bernal (Student)" w:date="2022-04-05T21:55:00Z">
              <w:rPr>
                <w:i/>
                <w:iCs/>
                <w:color w:val="000000"/>
                <w:sz w:val="22"/>
                <w:szCs w:val="22"/>
              </w:rPr>
            </w:rPrChange>
          </w:rPr>
          <w:t>before the relay action. Fi</w:t>
        </w:r>
      </w:ins>
      <w:ins w:id="597" w:author="Gerard Blanco Bernal (Student)" w:date="2022-04-05T21:54:00Z">
        <w:r w:rsidRPr="00273ECC">
          <w:rPr>
            <w:i/>
            <w:iCs/>
            <w:color w:val="000000"/>
            <w:rPrChange w:id="598" w:author="Gerard Blanco Bernal (Student)" w:date="2022-04-05T21:55:00Z">
              <w:rPr>
                <w:i/>
                <w:iCs/>
                <w:color w:val="000000"/>
                <w:sz w:val="22"/>
                <w:szCs w:val="22"/>
              </w:rPr>
            </w:rPrChange>
          </w:rPr>
          <w:t>gure 2 on the right shows</w:t>
        </w:r>
      </w:ins>
      <w:ins w:id="599" w:author="Gerard Blanco Bernal (Student)" w:date="2022-04-06T12:11:00Z">
        <w:r w:rsidR="000D3B70">
          <w:rPr>
            <w:i/>
            <w:iCs/>
            <w:color w:val="000000"/>
          </w:rPr>
          <w:t xml:space="preserve"> a</w:t>
        </w:r>
      </w:ins>
      <w:ins w:id="600" w:author="Gerard Blanco Bernal (Student)" w:date="2022-04-05T21:54:00Z">
        <w:r w:rsidRPr="00273ECC">
          <w:rPr>
            <w:i/>
            <w:iCs/>
            <w:color w:val="000000"/>
            <w:rPrChange w:id="601" w:author="Gerard Blanco Bernal (Student)" w:date="2022-04-05T21:55:00Z">
              <w:rPr>
                <w:i/>
                <w:iCs/>
                <w:color w:val="000000"/>
                <w:sz w:val="22"/>
                <w:szCs w:val="22"/>
              </w:rPr>
            </w:rPrChange>
          </w:rPr>
          <w:t xml:space="preserve"> HAT</w:t>
        </w:r>
      </w:ins>
      <w:ins w:id="602" w:author="Gerard Blanco Bernal (Student)" w:date="2022-04-06T12:11:00Z">
        <w:r w:rsidR="000D3B70">
          <w:rPr>
            <w:i/>
            <w:iCs/>
            <w:color w:val="000000"/>
          </w:rPr>
          <w:t xml:space="preserve"> terminal</w:t>
        </w:r>
      </w:ins>
      <w:ins w:id="603" w:author="Gerard Blanco Bernal (Student)" w:date="2022-04-05T21:54:00Z">
        <w:r w:rsidRPr="00273ECC">
          <w:rPr>
            <w:i/>
            <w:iCs/>
            <w:color w:val="000000"/>
            <w:rPrChange w:id="604" w:author="Gerard Blanco Bernal (Student)" w:date="2022-04-05T21:55:00Z">
              <w:rPr>
                <w:i/>
                <w:iCs/>
                <w:color w:val="000000"/>
                <w:sz w:val="22"/>
                <w:szCs w:val="22"/>
              </w:rPr>
            </w:rPrChange>
          </w:rPr>
          <w:t xml:space="preserve"> after the relay action</w:t>
        </w:r>
        <w:bookmarkEnd w:id="588"/>
        <w:r w:rsidRPr="00273ECC">
          <w:rPr>
            <w:i/>
            <w:iCs/>
            <w:color w:val="000000"/>
            <w:rPrChange w:id="605" w:author="Gerard Blanco Bernal (Student)" w:date="2022-04-05T21:55:00Z">
              <w:rPr>
                <w:i/>
                <w:iCs/>
                <w:color w:val="000000"/>
                <w:sz w:val="22"/>
                <w:szCs w:val="22"/>
              </w:rPr>
            </w:rPrChange>
          </w:rPr>
          <w:t>.</w:t>
        </w:r>
      </w:ins>
    </w:p>
    <w:p w14:paraId="3687789B" w14:textId="062A9479" w:rsidR="00273ECC" w:rsidRDefault="00273ECC" w:rsidP="0021634C">
      <w:pPr>
        <w:rPr>
          <w:ins w:id="606" w:author="Gerard Blanco Bernal (Student)" w:date="2022-04-05T21:54:00Z"/>
          <w:color w:val="000000"/>
          <w:sz w:val="22"/>
          <w:szCs w:val="22"/>
        </w:rPr>
      </w:pPr>
    </w:p>
    <w:p w14:paraId="70C6424D" w14:textId="10270E49" w:rsidR="00C7492E" w:rsidRDefault="00C7492E" w:rsidP="0021634C">
      <w:pPr>
        <w:rPr>
          <w:ins w:id="607" w:author="Gerard Blanco Bernal (Student)" w:date="2022-04-07T15:36:00Z"/>
          <w:color w:val="000000"/>
        </w:rPr>
      </w:pPr>
      <w:ins w:id="608" w:author="Gerard Blanco Bernal (Student)" w:date="2022-04-07T15:36:00Z">
        <w:r>
          <w:rPr>
            <w:color w:val="000000"/>
          </w:rPr>
          <w:t xml:space="preserve">The diagrams from </w:t>
        </w:r>
      </w:ins>
      <w:ins w:id="609" w:author="Gerard Blanco Bernal (Student)" w:date="2022-04-07T15:37:00Z">
        <w:r>
          <w:rPr>
            <w:color w:val="000000"/>
          </w:rPr>
          <w:t>Figure 1 and Figure 2 show how the relay allow</w:t>
        </w:r>
      </w:ins>
      <w:ins w:id="610" w:author="Gerard Blanco Bernal (Student)" w:date="2022-04-08T19:08:00Z">
        <w:r w:rsidR="00D90D1C">
          <w:rPr>
            <w:color w:val="000000"/>
          </w:rPr>
          <w:t>s</w:t>
        </w:r>
      </w:ins>
      <w:ins w:id="611" w:author="Gerard Blanco Bernal (Student)" w:date="2022-04-07T15:37:00Z">
        <w:r>
          <w:rPr>
            <w:color w:val="000000"/>
          </w:rPr>
          <w:t xml:space="preserve"> for current to flow through the circuit, in this case turning a lightbulb on.</w:t>
        </w:r>
      </w:ins>
    </w:p>
    <w:p w14:paraId="3DBE538A" w14:textId="77777777" w:rsidR="00C7492E" w:rsidRDefault="00C7492E" w:rsidP="0021634C">
      <w:pPr>
        <w:rPr>
          <w:ins w:id="612" w:author="Gerard Blanco Bernal (Student)" w:date="2022-04-07T15:36:00Z"/>
          <w:color w:val="000000"/>
        </w:rPr>
      </w:pPr>
    </w:p>
    <w:p w14:paraId="3BD200DD" w14:textId="74C136D3" w:rsidR="006959B1" w:rsidRDefault="00870FA2" w:rsidP="0021634C">
      <w:pPr>
        <w:rPr>
          <w:ins w:id="613" w:author="Gerard Blanco Bernal (Student)" w:date="2022-05-01T11:06:00Z"/>
          <w:color w:val="000000"/>
        </w:rPr>
      </w:pPr>
      <w:ins w:id="614" w:author="Gerard Blanco Bernal (Student)" w:date="2022-05-01T11:06:00Z">
        <w:r>
          <w:rPr>
            <w:color w:val="000000"/>
          </w:rPr>
          <w:t>T</w:t>
        </w:r>
      </w:ins>
      <w:ins w:id="615" w:author="Gerard Blanco Bernal (Student)" w:date="2022-05-01T11:05:00Z">
        <w:r w:rsidRPr="00870FA2">
          <w:rPr>
            <w:color w:val="000000"/>
          </w:rPr>
          <w:t>he water pump would be connected directly into mains electricity.</w:t>
        </w:r>
      </w:ins>
      <w:ins w:id="616" w:author="Gerard Blanco Bernal (Student)" w:date="2022-05-01T11:06:00Z">
        <w:r>
          <w:rPr>
            <w:color w:val="000000"/>
          </w:rPr>
          <w:t xml:space="preserve"> </w:t>
        </w:r>
      </w:ins>
      <w:ins w:id="617" w:author="Gerard Blanco Bernal (Student)" w:date="2022-05-01T11:05:00Z">
        <w:r>
          <w:rPr>
            <w:color w:val="000000"/>
          </w:rPr>
          <w:t>However, i</w:t>
        </w:r>
      </w:ins>
      <w:ins w:id="618" w:author="Gerard Blanco Bernal (Student)" w:date="2022-04-05T21:55:00Z">
        <w:r w:rsidR="00273ECC" w:rsidRPr="00761D06">
          <w:rPr>
            <w:color w:val="000000"/>
            <w:rPrChange w:id="619" w:author="Gerard Blanco Bernal (Student)" w:date="2022-04-06T11:45:00Z">
              <w:rPr>
                <w:color w:val="000000"/>
                <w:sz w:val="22"/>
                <w:szCs w:val="22"/>
              </w:rPr>
            </w:rPrChange>
          </w:rPr>
          <w:t xml:space="preserve">n order to </w:t>
        </w:r>
      </w:ins>
      <w:ins w:id="620" w:author="Gerard Blanco Bernal (Student)" w:date="2022-04-05T21:57:00Z">
        <w:r w:rsidR="00273ECC" w:rsidRPr="00761D06">
          <w:rPr>
            <w:color w:val="000000"/>
            <w:rPrChange w:id="621" w:author="Gerard Blanco Bernal (Student)" w:date="2022-04-06T11:45:00Z">
              <w:rPr>
                <w:color w:val="000000"/>
                <w:sz w:val="22"/>
                <w:szCs w:val="22"/>
              </w:rPr>
            </w:rPrChange>
          </w:rPr>
          <w:t>operate</w:t>
        </w:r>
      </w:ins>
      <w:ins w:id="622" w:author="Gerard Blanco Bernal (Student)" w:date="2022-04-05T21:56:00Z">
        <w:r w:rsidR="00273ECC" w:rsidRPr="00761D06">
          <w:rPr>
            <w:color w:val="000000"/>
            <w:rPrChange w:id="623" w:author="Gerard Blanco Bernal (Student)" w:date="2022-04-06T11:45:00Z">
              <w:rPr>
                <w:color w:val="000000"/>
                <w:sz w:val="22"/>
                <w:szCs w:val="22"/>
              </w:rPr>
            </w:rPrChange>
          </w:rPr>
          <w:t xml:space="preserve"> the 12V DC solenoid valve</w:t>
        </w:r>
      </w:ins>
      <w:ins w:id="624" w:author="Gerard Blanco Bernal (Student)" w:date="2022-04-05T21:57:00Z">
        <w:r w:rsidR="00273ECC" w:rsidRPr="00761D06">
          <w:rPr>
            <w:color w:val="000000"/>
            <w:rPrChange w:id="625" w:author="Gerard Blanco Bernal (Student)" w:date="2022-04-06T11:45:00Z">
              <w:rPr>
                <w:color w:val="000000"/>
                <w:sz w:val="22"/>
                <w:szCs w:val="22"/>
              </w:rPr>
            </w:rPrChange>
          </w:rPr>
          <w:t>, a</w:t>
        </w:r>
      </w:ins>
      <w:ins w:id="626" w:author="Gerard Blanco Bernal (Student)" w:date="2022-04-05T22:01:00Z">
        <w:r w:rsidR="00522A03" w:rsidRPr="00761D06">
          <w:rPr>
            <w:color w:val="000000"/>
            <w:rPrChange w:id="627" w:author="Gerard Blanco Bernal (Student)" w:date="2022-04-06T11:45:00Z">
              <w:rPr>
                <w:color w:val="000000"/>
                <w:sz w:val="22"/>
                <w:szCs w:val="22"/>
              </w:rPr>
            </w:rPrChange>
          </w:rPr>
          <w:t xml:space="preserve"> step-down</w:t>
        </w:r>
      </w:ins>
      <w:ins w:id="628" w:author="Gerard Blanco Bernal (Student)" w:date="2022-04-05T21:57:00Z">
        <w:r w:rsidR="00273ECC" w:rsidRPr="00761D06">
          <w:rPr>
            <w:color w:val="000000"/>
            <w:rPrChange w:id="629" w:author="Gerard Blanco Bernal (Student)" w:date="2022-04-06T11:45:00Z">
              <w:rPr>
                <w:color w:val="000000"/>
                <w:sz w:val="22"/>
                <w:szCs w:val="22"/>
              </w:rPr>
            </w:rPrChange>
          </w:rPr>
          <w:t xml:space="preserve"> AC to DC adapter was used</w:t>
        </w:r>
        <w:r w:rsidR="00522A03" w:rsidRPr="00761D06">
          <w:rPr>
            <w:color w:val="000000"/>
            <w:rPrChange w:id="630" w:author="Gerard Blanco Bernal (Student)" w:date="2022-04-06T11:45:00Z">
              <w:rPr>
                <w:color w:val="000000"/>
                <w:sz w:val="22"/>
                <w:szCs w:val="22"/>
              </w:rPr>
            </w:rPrChange>
          </w:rPr>
          <w:t>.</w:t>
        </w:r>
      </w:ins>
      <w:ins w:id="631" w:author="Gerard Blanco Bernal (Student)" w:date="2022-04-05T22:04:00Z">
        <w:r w:rsidR="00E027FC" w:rsidRPr="00761D06">
          <w:rPr>
            <w:color w:val="000000"/>
            <w:rPrChange w:id="632" w:author="Gerard Blanco Bernal (Student)" w:date="2022-04-06T11:45:00Z">
              <w:rPr>
                <w:color w:val="000000"/>
                <w:sz w:val="22"/>
                <w:szCs w:val="22"/>
              </w:rPr>
            </w:rPrChange>
          </w:rPr>
          <w:t xml:space="preserve"> </w:t>
        </w:r>
      </w:ins>
    </w:p>
    <w:p w14:paraId="33613E0E" w14:textId="77777777" w:rsidR="00870FA2" w:rsidRPr="00761D06" w:rsidRDefault="00870FA2" w:rsidP="0021634C">
      <w:pPr>
        <w:rPr>
          <w:ins w:id="633" w:author="Gerard Blanco Bernal (Student)" w:date="2022-04-05T22:07:00Z"/>
          <w:color w:val="000000"/>
          <w:rPrChange w:id="634" w:author="Gerard Blanco Bernal (Student)" w:date="2022-04-06T11:45:00Z">
            <w:rPr>
              <w:ins w:id="635" w:author="Gerard Blanco Bernal (Student)" w:date="2022-04-05T22:07:00Z"/>
              <w:color w:val="000000"/>
              <w:sz w:val="22"/>
              <w:szCs w:val="22"/>
            </w:rPr>
          </w:rPrChange>
        </w:rPr>
      </w:pPr>
    </w:p>
    <w:p w14:paraId="1AEFEC8C" w14:textId="446DD502" w:rsidR="00E137EE" w:rsidRDefault="006959B1" w:rsidP="0021634C">
      <w:pPr>
        <w:rPr>
          <w:ins w:id="636" w:author="Gerard Blanco Bernal (Student)" w:date="2022-04-08T19:09:00Z"/>
          <w:color w:val="000000"/>
        </w:rPr>
      </w:pPr>
      <w:ins w:id="637" w:author="Gerard Blanco Bernal (Student)" w:date="2022-04-05T22:08:00Z">
        <w:r w:rsidRPr="00761D06">
          <w:rPr>
            <w:color w:val="000000"/>
            <w:rPrChange w:id="638" w:author="Gerard Blanco Bernal (Student)" w:date="2022-04-06T11:45:00Z">
              <w:rPr>
                <w:color w:val="000000"/>
                <w:sz w:val="22"/>
                <w:szCs w:val="22"/>
              </w:rPr>
            </w:rPrChange>
          </w:rPr>
          <w:t xml:space="preserve">Coupled with the </w:t>
        </w:r>
      </w:ins>
      <w:ins w:id="639" w:author="Gerard Blanco Bernal (Student)" w:date="2022-04-05T23:11:00Z">
        <w:r w:rsidR="004F1A26" w:rsidRPr="00761D06">
          <w:rPr>
            <w:color w:val="000000"/>
            <w:rPrChange w:id="640" w:author="Gerard Blanco Bernal (Student)" w:date="2022-04-06T11:45:00Z">
              <w:rPr>
                <w:color w:val="000000"/>
                <w:sz w:val="22"/>
                <w:szCs w:val="22"/>
              </w:rPr>
            </w:rPrChange>
          </w:rPr>
          <w:t>solenoid valve</w:t>
        </w:r>
      </w:ins>
      <w:ins w:id="641" w:author="Gerard Blanco Bernal (Student)" w:date="2022-04-05T22:08:00Z">
        <w:r w:rsidRPr="00761D06">
          <w:rPr>
            <w:color w:val="000000"/>
            <w:rPrChange w:id="642" w:author="Gerard Blanco Bernal (Student)" w:date="2022-04-06T11:45:00Z">
              <w:rPr>
                <w:color w:val="000000"/>
                <w:sz w:val="22"/>
                <w:szCs w:val="22"/>
              </w:rPr>
            </w:rPrChange>
          </w:rPr>
          <w:t>, a</w:t>
        </w:r>
      </w:ins>
      <w:ins w:id="643" w:author="Gerard Blanco Bernal (Student)" w:date="2022-04-05T22:09:00Z">
        <w:r w:rsidRPr="00761D06">
          <w:rPr>
            <w:color w:val="000000"/>
            <w:rPrChange w:id="644" w:author="Gerard Blanco Bernal (Student)" w:date="2022-04-06T11:45:00Z">
              <w:rPr>
                <w:color w:val="000000"/>
                <w:sz w:val="22"/>
                <w:szCs w:val="22"/>
              </w:rPr>
            </w:rPrChange>
          </w:rPr>
          <w:t xml:space="preserve"> HC-SR04 ultrasonic distance sensor was used to gauge the water levels in the drum</w:t>
        </w:r>
      </w:ins>
      <w:ins w:id="645" w:author="Gerard Blanco Bernal (Student)" w:date="2022-04-05T23:11:00Z">
        <w:r w:rsidR="004F1A26" w:rsidRPr="00761D06">
          <w:rPr>
            <w:color w:val="000000"/>
            <w:rPrChange w:id="646" w:author="Gerard Blanco Bernal (Student)" w:date="2022-04-06T11:45:00Z">
              <w:rPr>
                <w:color w:val="000000"/>
                <w:sz w:val="22"/>
                <w:szCs w:val="22"/>
              </w:rPr>
            </w:rPrChange>
          </w:rPr>
          <w:t xml:space="preserve"> and signal the solenoid valve to allow for water to fill </w:t>
        </w:r>
        <w:r w:rsidR="004F1A26" w:rsidRPr="00761D06">
          <w:rPr>
            <w:color w:val="000000"/>
            <w:rPrChange w:id="647" w:author="Gerard Blanco Bernal (Student)" w:date="2022-04-06T11:45:00Z">
              <w:rPr>
                <w:color w:val="000000"/>
                <w:sz w:val="22"/>
                <w:szCs w:val="22"/>
              </w:rPr>
            </w:rPrChange>
          </w:rPr>
          <w:lastRenderedPageBreak/>
          <w:t>it up or not</w:t>
        </w:r>
      </w:ins>
      <w:ins w:id="648" w:author="Gerard Blanco Bernal (Student)" w:date="2022-04-05T22:09:00Z">
        <w:r w:rsidRPr="00761D06">
          <w:rPr>
            <w:color w:val="000000"/>
            <w:rPrChange w:id="649" w:author="Gerard Blanco Bernal (Student)" w:date="2022-04-06T11:45:00Z">
              <w:rPr>
                <w:color w:val="000000"/>
                <w:sz w:val="22"/>
                <w:szCs w:val="22"/>
              </w:rPr>
            </w:rPrChange>
          </w:rPr>
          <w:t>.</w:t>
        </w:r>
      </w:ins>
      <w:ins w:id="650" w:author="Gerard Blanco Bernal (Student)" w:date="2022-04-05T22:12:00Z">
        <w:r w:rsidR="00127D1A" w:rsidRPr="00761D06">
          <w:rPr>
            <w:color w:val="000000"/>
            <w:rPrChange w:id="651" w:author="Gerard Blanco Bernal (Student)" w:date="2022-04-06T11:45:00Z">
              <w:rPr>
                <w:color w:val="000000"/>
                <w:sz w:val="22"/>
                <w:szCs w:val="22"/>
              </w:rPr>
            </w:rPrChange>
          </w:rPr>
          <w:t xml:space="preserve"> </w:t>
        </w:r>
      </w:ins>
      <w:ins w:id="652" w:author="Gerard Blanco Bernal (Student)" w:date="2022-04-05T23:03:00Z">
        <w:r w:rsidR="000D2C5E" w:rsidRPr="00761D06">
          <w:rPr>
            <w:color w:val="000000"/>
            <w:rPrChange w:id="653" w:author="Gerard Blanco Bernal (Student)" w:date="2022-04-06T11:45:00Z">
              <w:rPr>
                <w:color w:val="000000"/>
                <w:sz w:val="22"/>
                <w:szCs w:val="22"/>
              </w:rPr>
            </w:rPrChange>
          </w:rPr>
          <w:t>This was the most cost</w:t>
        </w:r>
      </w:ins>
      <w:ins w:id="654" w:author="Gerard Blanco Bernal (Student)" w:date="2022-04-05T23:08:00Z">
        <w:r w:rsidR="000D2C5E" w:rsidRPr="00761D06">
          <w:rPr>
            <w:color w:val="000000"/>
            <w:rPrChange w:id="655" w:author="Gerard Blanco Bernal (Student)" w:date="2022-04-06T11:45:00Z">
              <w:rPr>
                <w:color w:val="000000"/>
                <w:sz w:val="22"/>
                <w:szCs w:val="22"/>
              </w:rPr>
            </w:rPrChange>
          </w:rPr>
          <w:t>-</w:t>
        </w:r>
      </w:ins>
      <w:ins w:id="656" w:author="Gerard Blanco Bernal (Student)" w:date="2022-04-05T23:03:00Z">
        <w:r w:rsidR="000D2C5E" w:rsidRPr="00761D06">
          <w:rPr>
            <w:color w:val="000000"/>
            <w:rPrChange w:id="657" w:author="Gerard Blanco Bernal (Student)" w:date="2022-04-06T11:45:00Z">
              <w:rPr>
                <w:color w:val="000000"/>
                <w:sz w:val="22"/>
                <w:szCs w:val="22"/>
              </w:rPr>
            </w:rPrChange>
          </w:rPr>
          <w:t>efficient way</w:t>
        </w:r>
      </w:ins>
      <w:ins w:id="658" w:author="Gerard Blanco Bernal (Student)" w:date="2022-04-05T23:04:00Z">
        <w:r w:rsidR="000D2C5E" w:rsidRPr="00761D06">
          <w:rPr>
            <w:color w:val="000000"/>
            <w:rPrChange w:id="659" w:author="Gerard Blanco Bernal (Student)" w:date="2022-04-06T11:45:00Z">
              <w:rPr>
                <w:color w:val="000000"/>
                <w:sz w:val="22"/>
                <w:szCs w:val="22"/>
              </w:rPr>
            </w:rPrChange>
          </w:rPr>
          <w:t xml:space="preserve"> of determining the water levels</w:t>
        </w:r>
      </w:ins>
      <w:ins w:id="660" w:author="Gerard Blanco Bernal (Student)" w:date="2022-04-05T23:07:00Z">
        <w:r w:rsidR="000D2C5E" w:rsidRPr="00761D06">
          <w:rPr>
            <w:color w:val="000000"/>
            <w:rPrChange w:id="661" w:author="Gerard Blanco Bernal (Student)" w:date="2022-04-06T11:45:00Z">
              <w:rPr>
                <w:color w:val="000000"/>
                <w:sz w:val="22"/>
                <w:szCs w:val="22"/>
              </w:rPr>
            </w:rPrChange>
          </w:rPr>
          <w:t>;</w:t>
        </w:r>
      </w:ins>
      <w:ins w:id="662" w:author="Gerard Blanco Bernal (Student)" w:date="2022-04-05T23:05:00Z">
        <w:r w:rsidR="000D2C5E" w:rsidRPr="00761D06">
          <w:rPr>
            <w:color w:val="000000"/>
            <w:rPrChange w:id="663" w:author="Gerard Blanco Bernal (Student)" w:date="2022-04-06T11:45:00Z">
              <w:rPr>
                <w:color w:val="000000"/>
                <w:sz w:val="22"/>
                <w:szCs w:val="22"/>
              </w:rPr>
            </w:rPrChange>
          </w:rPr>
          <w:t xml:space="preserve"> with an accuracy of</w:t>
        </w:r>
      </w:ins>
      <w:ins w:id="664" w:author="Gerard Blanco Bernal (Student)" w:date="2022-04-05T23:06:00Z">
        <w:r w:rsidR="000D2C5E" w:rsidRPr="00761D06">
          <w:rPr>
            <w:color w:val="000000"/>
            <w:rPrChange w:id="665" w:author="Gerard Blanco Bernal (Student)" w:date="2022-04-06T11:45:00Z">
              <w:rPr>
                <w:color w:val="000000"/>
                <w:sz w:val="22"/>
                <w:szCs w:val="22"/>
              </w:rPr>
            </w:rPrChange>
          </w:rPr>
          <w:t xml:space="preserve"> </w:t>
        </w:r>
      </w:ins>
      <w:r w:rsidR="006B259F">
        <w:rPr>
          <w:color w:val="000000"/>
        </w:rPr>
        <w:t xml:space="preserve"> </w:t>
      </w:r>
      <w:ins w:id="666" w:author="Gerard Blanco Bernal (Student)" w:date="2022-04-05T23:06:00Z">
        <w:r w:rsidR="000D2C5E" w:rsidRPr="00761D06">
          <w:rPr>
            <w:color w:val="000000"/>
            <w:rPrChange w:id="667" w:author="Gerard Blanco Bernal (Student)" w:date="2022-04-06T11:45:00Z">
              <w:rPr>
                <w:color w:val="000000"/>
                <w:sz w:val="22"/>
                <w:szCs w:val="22"/>
              </w:rPr>
            </w:rPrChange>
          </w:rPr>
          <w:t>±0.035cm</w:t>
        </w:r>
      </w:ins>
      <w:ins w:id="668" w:author="Gerard Blanco Bernal (Student)" w:date="2022-04-05T23:07:00Z">
        <w:r w:rsidR="000D2C5E" w:rsidRPr="00761D06">
          <w:rPr>
            <w:color w:val="000000"/>
            <w:rPrChange w:id="669" w:author="Gerard Blanco Bernal (Student)" w:date="2022-04-06T11:45:00Z">
              <w:rPr>
                <w:color w:val="000000"/>
                <w:sz w:val="22"/>
                <w:szCs w:val="22"/>
              </w:rPr>
            </w:rPrChange>
          </w:rPr>
          <w:t xml:space="preserve"> and a range of up to 200 cm</w:t>
        </w:r>
      </w:ins>
      <w:ins w:id="670" w:author="Gerard Blanco Bernal (Student)" w:date="2022-04-05T23:08:00Z">
        <w:r w:rsidR="000D2C5E" w:rsidRPr="00761D06">
          <w:rPr>
            <w:color w:val="000000"/>
            <w:rPrChange w:id="671" w:author="Gerard Blanco Bernal (Student)" w:date="2022-04-06T11:45:00Z">
              <w:rPr>
                <w:color w:val="000000"/>
                <w:sz w:val="22"/>
                <w:szCs w:val="22"/>
              </w:rPr>
            </w:rPrChange>
          </w:rPr>
          <w:t xml:space="preserve"> [</w:t>
        </w:r>
      </w:ins>
      <w:ins w:id="672" w:author="Gerard Blanco Bernal (Student)" w:date="2022-04-14T21:48: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21</w:t>
        </w:r>
        <w:r w:rsidR="005A5CA7">
          <w:rPr>
            <w:color w:val="000000"/>
          </w:rPr>
          <w:fldChar w:fldCharType="end"/>
        </w:r>
      </w:ins>
      <w:ins w:id="673" w:author="Gerard Blanco Bernal (Student)" w:date="2022-04-05T23:08:00Z">
        <w:r w:rsidR="000D2C5E" w:rsidRPr="00761D06">
          <w:rPr>
            <w:color w:val="000000"/>
            <w:rPrChange w:id="674" w:author="Gerard Blanco Bernal (Student)" w:date="2022-04-06T11:45:00Z">
              <w:rPr>
                <w:color w:val="000000"/>
                <w:sz w:val="22"/>
                <w:szCs w:val="22"/>
              </w:rPr>
            </w:rPrChange>
          </w:rPr>
          <w:t>]</w:t>
        </w:r>
      </w:ins>
      <w:ins w:id="675" w:author="Gerard Blanco Bernal (Student)" w:date="2022-04-05T23:07:00Z">
        <w:r w:rsidR="000D2C5E" w:rsidRPr="00761D06">
          <w:rPr>
            <w:color w:val="000000"/>
            <w:rPrChange w:id="676" w:author="Gerard Blanco Bernal (Student)" w:date="2022-04-06T11:45:00Z">
              <w:rPr>
                <w:color w:val="000000"/>
                <w:sz w:val="22"/>
                <w:szCs w:val="22"/>
              </w:rPr>
            </w:rPrChange>
          </w:rPr>
          <w:t>, there was no reason not to utilize this amazing pie</w:t>
        </w:r>
      </w:ins>
      <w:ins w:id="677" w:author="Gerard Blanco Bernal (Student)" w:date="2022-04-05T23:08:00Z">
        <w:r w:rsidR="000D2C5E" w:rsidRPr="00761D06">
          <w:rPr>
            <w:color w:val="000000"/>
            <w:rPrChange w:id="678" w:author="Gerard Blanco Bernal (Student)" w:date="2022-04-06T11:45:00Z">
              <w:rPr>
                <w:color w:val="000000"/>
                <w:sz w:val="22"/>
                <w:szCs w:val="22"/>
              </w:rPr>
            </w:rPrChange>
          </w:rPr>
          <w:t xml:space="preserve">ce of hardware. </w:t>
        </w:r>
        <w:r w:rsidR="004F1A26" w:rsidRPr="00761D06">
          <w:rPr>
            <w:color w:val="000000"/>
            <w:rPrChange w:id="679" w:author="Gerard Blanco Bernal (Student)" w:date="2022-04-06T11:45:00Z">
              <w:rPr>
                <w:color w:val="000000"/>
                <w:sz w:val="22"/>
                <w:szCs w:val="22"/>
              </w:rPr>
            </w:rPrChange>
          </w:rPr>
          <w:t>The distance sensor was attached to the inner side of the</w:t>
        </w:r>
      </w:ins>
      <w:ins w:id="680" w:author="Gerard Blanco Bernal (Student)" w:date="2022-04-05T23:09:00Z">
        <w:r w:rsidR="004F1A26" w:rsidRPr="00761D06">
          <w:rPr>
            <w:color w:val="000000"/>
            <w:rPrChange w:id="681" w:author="Gerard Blanco Bernal (Student)" w:date="2022-04-06T11:45:00Z">
              <w:rPr>
                <w:color w:val="000000"/>
                <w:sz w:val="22"/>
                <w:szCs w:val="22"/>
              </w:rPr>
            </w:rPrChange>
          </w:rPr>
          <w:t xml:space="preserve"> water drum lid so as to orientate the </w:t>
        </w:r>
      </w:ins>
      <w:ins w:id="682" w:author="Gerard Blanco Bernal (Student)" w:date="2022-04-06T12:10:00Z">
        <w:r w:rsidR="000D3B70">
          <w:rPr>
            <w:color w:val="000000"/>
          </w:rPr>
          <w:t>ultra</w:t>
        </w:r>
      </w:ins>
      <w:ins w:id="683" w:author="Gerard Blanco Bernal (Student)" w:date="2022-04-05T23:10:00Z">
        <w:r w:rsidR="004F1A26" w:rsidRPr="00761D06">
          <w:rPr>
            <w:color w:val="000000"/>
            <w:rPrChange w:id="684" w:author="Gerard Blanco Bernal (Student)" w:date="2022-04-06T11:45:00Z">
              <w:rPr>
                <w:color w:val="000000"/>
                <w:sz w:val="22"/>
                <w:szCs w:val="22"/>
              </w:rPr>
            </w:rPrChange>
          </w:rPr>
          <w:t>sound pulse perpendicular to the water surface.</w:t>
        </w:r>
      </w:ins>
      <w:ins w:id="685" w:author="Gerard Blanco Bernal (Student)" w:date="2022-04-05T23:15:00Z">
        <w:r w:rsidR="00F075EC" w:rsidRPr="00761D06">
          <w:rPr>
            <w:color w:val="000000"/>
            <w:rPrChange w:id="686" w:author="Gerard Blanco Bernal (Student)" w:date="2022-04-06T11:45:00Z">
              <w:rPr>
                <w:color w:val="000000"/>
                <w:sz w:val="22"/>
                <w:szCs w:val="22"/>
              </w:rPr>
            </w:rPrChange>
          </w:rPr>
          <w:t xml:space="preserve"> </w:t>
        </w:r>
      </w:ins>
    </w:p>
    <w:p w14:paraId="78EB3988" w14:textId="70593F13" w:rsidR="00D90D1C" w:rsidRDefault="00D90D1C" w:rsidP="0021634C">
      <w:pPr>
        <w:rPr>
          <w:ins w:id="687" w:author="Gerard Blanco Bernal (Student)" w:date="2022-04-08T19:09:00Z"/>
          <w:color w:val="000000"/>
        </w:rPr>
      </w:pPr>
    </w:p>
    <w:p w14:paraId="3FA21DE6" w14:textId="2AD5A15B" w:rsidR="00D90D1C" w:rsidRDefault="00F30FDE" w:rsidP="0021634C">
      <w:pPr>
        <w:rPr>
          <w:ins w:id="688" w:author="Gerard Blanco Bernal (Student)" w:date="2022-04-08T19:09:00Z"/>
          <w:color w:val="000000"/>
        </w:rPr>
      </w:pPr>
      <w:ins w:id="689" w:author="Gerard Blanco Bernal (Student)" w:date="2022-04-11T12:00:00Z">
        <w:r w:rsidRPr="00F30FDE">
          <w:rPr>
            <w:noProof/>
            <w:color w:val="000000"/>
          </w:rPr>
          <w:drawing>
            <wp:anchor distT="0" distB="0" distL="114300" distR="114300" simplePos="0" relativeHeight="251674624" behindDoc="0" locked="0" layoutInCell="1" allowOverlap="1" wp14:anchorId="12DC85DE" wp14:editId="5EE8A72B">
              <wp:simplePos x="0" y="0"/>
              <wp:positionH relativeFrom="column">
                <wp:posOffset>641985</wp:posOffset>
              </wp:positionH>
              <wp:positionV relativeFrom="paragraph">
                <wp:posOffset>120650</wp:posOffset>
              </wp:positionV>
              <wp:extent cx="1831104" cy="2760980"/>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1104" cy="2760980"/>
                      </a:xfrm>
                      <a:prstGeom prst="rect">
                        <a:avLst/>
                      </a:prstGeom>
                    </pic:spPr>
                  </pic:pic>
                </a:graphicData>
              </a:graphic>
            </wp:anchor>
          </w:drawing>
        </w:r>
      </w:ins>
    </w:p>
    <w:p w14:paraId="4C3D4CC2" w14:textId="29A79A20" w:rsidR="00D90D1C" w:rsidRDefault="00D90D1C" w:rsidP="0021634C">
      <w:pPr>
        <w:rPr>
          <w:ins w:id="690" w:author="Gerard Blanco Bernal (Student)" w:date="2022-04-11T12:00:00Z"/>
          <w:b/>
          <w:bCs/>
          <w:color w:val="000000"/>
        </w:rPr>
      </w:pPr>
    </w:p>
    <w:p w14:paraId="1DD098BD" w14:textId="39ED2563" w:rsidR="00F30FDE" w:rsidRDefault="00F30FDE" w:rsidP="0021634C">
      <w:pPr>
        <w:rPr>
          <w:ins w:id="691" w:author="Gerard Blanco Bernal (Student)" w:date="2022-04-08T19:09:00Z"/>
          <w:color w:val="000000"/>
        </w:rPr>
      </w:pPr>
    </w:p>
    <w:p w14:paraId="09BD23E0" w14:textId="77777777" w:rsidR="00D90D1C" w:rsidRPr="00761D06" w:rsidRDefault="00D90D1C" w:rsidP="0021634C">
      <w:pPr>
        <w:rPr>
          <w:ins w:id="692" w:author="Gerard Blanco Bernal (Student)" w:date="2022-04-05T23:29:00Z"/>
          <w:color w:val="000000"/>
          <w:rPrChange w:id="693" w:author="Gerard Blanco Bernal (Student)" w:date="2022-04-06T11:45:00Z">
            <w:rPr>
              <w:ins w:id="694" w:author="Gerard Blanco Bernal (Student)" w:date="2022-04-05T23:29:00Z"/>
              <w:color w:val="000000"/>
              <w:sz w:val="22"/>
              <w:szCs w:val="22"/>
            </w:rPr>
          </w:rPrChange>
        </w:rPr>
      </w:pPr>
    </w:p>
    <w:p w14:paraId="60C2A768" w14:textId="21121B29" w:rsidR="00093EBC" w:rsidRPr="00761D06" w:rsidDel="00C44803" w:rsidRDefault="00093EBC" w:rsidP="00505EC4">
      <w:pPr>
        <w:rPr>
          <w:del w:id="695" w:author="Gerard Blanco Bernal (Student)" w:date="2022-04-05T14:39:00Z"/>
          <w:color w:val="000000"/>
          <w:rPrChange w:id="696" w:author="Gerard Blanco Bernal (Student)" w:date="2022-04-06T11:45:00Z">
            <w:rPr>
              <w:del w:id="697" w:author="Gerard Blanco Bernal (Student)" w:date="2022-04-05T14:39:00Z"/>
              <w:color w:val="000000"/>
              <w:sz w:val="22"/>
              <w:szCs w:val="22"/>
              <w:lang w:val="es-ES"/>
            </w:rPr>
          </w:rPrChange>
        </w:rPr>
      </w:pPr>
    </w:p>
    <w:p w14:paraId="46A0F958" w14:textId="2E122461" w:rsidR="00C44803" w:rsidRPr="00761D06" w:rsidRDefault="00C44803" w:rsidP="0021634C">
      <w:pPr>
        <w:rPr>
          <w:ins w:id="698" w:author="Gerard Blanco Bernal (Student)" w:date="2022-04-05T23:34:00Z"/>
          <w:color w:val="000000"/>
          <w:rPrChange w:id="699" w:author="Gerard Blanco Bernal (Student)" w:date="2022-04-06T11:45:00Z">
            <w:rPr>
              <w:ins w:id="700" w:author="Gerard Blanco Bernal (Student)" w:date="2022-04-05T23:34:00Z"/>
              <w:color w:val="000000"/>
              <w:sz w:val="22"/>
              <w:szCs w:val="22"/>
            </w:rPr>
          </w:rPrChange>
        </w:rPr>
      </w:pPr>
    </w:p>
    <w:p w14:paraId="7EB4C796" w14:textId="77777777" w:rsidR="00F30FDE" w:rsidRDefault="00F30FDE" w:rsidP="0021634C">
      <w:pPr>
        <w:rPr>
          <w:ins w:id="701" w:author="Gerard Blanco Bernal (Student)" w:date="2022-04-11T12:00:00Z"/>
          <w:color w:val="000000"/>
        </w:rPr>
      </w:pPr>
    </w:p>
    <w:p w14:paraId="27A3082C" w14:textId="77777777" w:rsidR="00F30FDE" w:rsidRDefault="00F30FDE" w:rsidP="0021634C">
      <w:pPr>
        <w:rPr>
          <w:ins w:id="702" w:author="Gerard Blanco Bernal (Student)" w:date="2022-04-11T12:00:00Z"/>
          <w:color w:val="000000"/>
        </w:rPr>
      </w:pPr>
    </w:p>
    <w:p w14:paraId="4311FD31" w14:textId="77777777" w:rsidR="00F30FDE" w:rsidRDefault="00F30FDE" w:rsidP="0021634C">
      <w:pPr>
        <w:rPr>
          <w:ins w:id="703" w:author="Gerard Blanco Bernal (Student)" w:date="2022-04-11T12:00:00Z"/>
          <w:color w:val="000000"/>
        </w:rPr>
      </w:pPr>
    </w:p>
    <w:p w14:paraId="26EE7D21" w14:textId="77777777" w:rsidR="00F30FDE" w:rsidRDefault="00F30FDE" w:rsidP="0021634C">
      <w:pPr>
        <w:rPr>
          <w:ins w:id="704" w:author="Gerard Blanco Bernal (Student)" w:date="2022-04-11T12:00:00Z"/>
          <w:color w:val="000000"/>
        </w:rPr>
      </w:pPr>
    </w:p>
    <w:p w14:paraId="773829C2" w14:textId="77777777" w:rsidR="00F30FDE" w:rsidRDefault="00F30FDE" w:rsidP="0021634C">
      <w:pPr>
        <w:rPr>
          <w:ins w:id="705" w:author="Gerard Blanco Bernal (Student)" w:date="2022-04-11T12:00:00Z"/>
          <w:color w:val="000000"/>
        </w:rPr>
      </w:pPr>
    </w:p>
    <w:p w14:paraId="60FCDA02" w14:textId="77777777" w:rsidR="00F30FDE" w:rsidRDefault="00F30FDE" w:rsidP="0021634C">
      <w:pPr>
        <w:rPr>
          <w:ins w:id="706" w:author="Gerard Blanco Bernal (Student)" w:date="2022-04-11T12:00:00Z"/>
          <w:color w:val="000000"/>
        </w:rPr>
      </w:pPr>
    </w:p>
    <w:p w14:paraId="5D56D537" w14:textId="77777777" w:rsidR="00F30FDE" w:rsidRDefault="00F30FDE" w:rsidP="0021634C">
      <w:pPr>
        <w:rPr>
          <w:ins w:id="707" w:author="Gerard Blanco Bernal (Student)" w:date="2022-04-11T12:00:00Z"/>
          <w:color w:val="000000"/>
        </w:rPr>
      </w:pPr>
    </w:p>
    <w:p w14:paraId="6517E627" w14:textId="77777777" w:rsidR="00F30FDE" w:rsidRDefault="00F30FDE" w:rsidP="0021634C">
      <w:pPr>
        <w:rPr>
          <w:ins w:id="708" w:author="Gerard Blanco Bernal (Student)" w:date="2022-04-11T12:00:00Z"/>
          <w:color w:val="000000"/>
        </w:rPr>
      </w:pPr>
    </w:p>
    <w:p w14:paraId="5AF7034C" w14:textId="77777777" w:rsidR="00F30FDE" w:rsidRDefault="00F30FDE" w:rsidP="0021634C">
      <w:pPr>
        <w:rPr>
          <w:ins w:id="709" w:author="Gerard Blanco Bernal (Student)" w:date="2022-04-11T12:00:00Z"/>
          <w:color w:val="000000"/>
        </w:rPr>
      </w:pPr>
    </w:p>
    <w:p w14:paraId="118A384E" w14:textId="77777777" w:rsidR="00F30FDE" w:rsidRDefault="00F30FDE" w:rsidP="0021634C">
      <w:pPr>
        <w:rPr>
          <w:ins w:id="710" w:author="Gerard Blanco Bernal (Student)" w:date="2022-04-11T12:00:00Z"/>
          <w:color w:val="000000"/>
        </w:rPr>
      </w:pPr>
    </w:p>
    <w:p w14:paraId="2E831F1A" w14:textId="77777777" w:rsidR="00F30FDE" w:rsidRDefault="00F30FDE" w:rsidP="0021634C">
      <w:pPr>
        <w:rPr>
          <w:ins w:id="711" w:author="Gerard Blanco Bernal (Student)" w:date="2022-04-11T12:00:00Z"/>
          <w:color w:val="000000"/>
        </w:rPr>
      </w:pPr>
    </w:p>
    <w:p w14:paraId="5D7D9D4C" w14:textId="77777777" w:rsidR="00F30FDE" w:rsidRDefault="00F30FDE" w:rsidP="0021634C">
      <w:pPr>
        <w:rPr>
          <w:ins w:id="712" w:author="Gerard Blanco Bernal (Student)" w:date="2022-04-11T12:00:00Z"/>
          <w:color w:val="000000"/>
        </w:rPr>
      </w:pPr>
    </w:p>
    <w:p w14:paraId="5657DADC" w14:textId="77777777" w:rsidR="00F30FDE" w:rsidRDefault="00F30FDE" w:rsidP="0021634C">
      <w:pPr>
        <w:rPr>
          <w:ins w:id="713" w:author="Gerard Blanco Bernal (Student)" w:date="2022-04-11T12:00:00Z"/>
          <w:color w:val="000000"/>
        </w:rPr>
      </w:pPr>
    </w:p>
    <w:p w14:paraId="144866F2" w14:textId="77777777" w:rsidR="00F30FDE" w:rsidRDefault="00F30FDE" w:rsidP="0021634C">
      <w:pPr>
        <w:rPr>
          <w:ins w:id="714" w:author="Gerard Blanco Bernal (Student)" w:date="2022-04-11T12:00:00Z"/>
          <w:color w:val="000000"/>
        </w:rPr>
      </w:pPr>
    </w:p>
    <w:p w14:paraId="26AE6B0A" w14:textId="0C4D29F0" w:rsidR="006B259F" w:rsidRDefault="006B259F" w:rsidP="0021634C">
      <w:pPr>
        <w:rPr>
          <w:color w:val="000000"/>
        </w:rPr>
      </w:pPr>
    </w:p>
    <w:p w14:paraId="642131E3" w14:textId="77777777" w:rsidR="006B259F" w:rsidRDefault="006B259F" w:rsidP="006B259F">
      <w:pPr>
        <w:jc w:val="center"/>
        <w:rPr>
          <w:i/>
          <w:iCs/>
          <w:color w:val="000000"/>
        </w:rPr>
      </w:pPr>
    </w:p>
    <w:p w14:paraId="074EA4B9" w14:textId="3223AC1C" w:rsidR="006B259F" w:rsidRDefault="006B259F" w:rsidP="006B259F">
      <w:pPr>
        <w:jc w:val="center"/>
        <w:rPr>
          <w:ins w:id="715" w:author="Gerard Blanco Bernal (Student)" w:date="2022-04-11T12:00:00Z"/>
          <w:color w:val="000000"/>
        </w:rPr>
      </w:pPr>
      <w:ins w:id="716" w:author="Gerard Blanco Bernal (Student)" w:date="2022-04-05T21:53:00Z">
        <w:r w:rsidRPr="00273ECC">
          <w:rPr>
            <w:i/>
            <w:iCs/>
            <w:color w:val="000000"/>
            <w:rPrChange w:id="717" w:author="Gerard Blanco Bernal (Student)" w:date="2022-04-05T21:55:00Z">
              <w:rPr>
                <w:i/>
                <w:iCs/>
                <w:color w:val="000000"/>
                <w:sz w:val="22"/>
                <w:szCs w:val="22"/>
              </w:rPr>
            </w:rPrChange>
          </w:rPr>
          <w:t xml:space="preserve">Figure </w:t>
        </w:r>
      </w:ins>
      <w:r>
        <w:rPr>
          <w:i/>
          <w:iCs/>
          <w:color w:val="000000"/>
        </w:rPr>
        <w:t>3 above shows the placement of the depth sensor, water pump and solenoid valve</w:t>
      </w:r>
      <w:r w:rsidR="00A61AAE">
        <w:rPr>
          <w:i/>
          <w:iCs/>
          <w:color w:val="000000"/>
        </w:rPr>
        <w:t>.</w:t>
      </w:r>
    </w:p>
    <w:p w14:paraId="0EE22CD7" w14:textId="2D0D3E37" w:rsidR="006B259F" w:rsidRDefault="006B259F" w:rsidP="0021634C">
      <w:pPr>
        <w:rPr>
          <w:color w:val="000000"/>
        </w:rPr>
      </w:pPr>
    </w:p>
    <w:p w14:paraId="70187C40" w14:textId="77777777" w:rsidR="006B259F" w:rsidRDefault="006B259F" w:rsidP="0021634C">
      <w:pPr>
        <w:rPr>
          <w:color w:val="000000"/>
        </w:rPr>
      </w:pPr>
    </w:p>
    <w:p w14:paraId="32DF1FF9" w14:textId="58DCE36A" w:rsidR="00F30FDE" w:rsidRDefault="00F30FDE" w:rsidP="0021634C">
      <w:pPr>
        <w:rPr>
          <w:ins w:id="718" w:author="Gerard Blanco Bernal (Student)" w:date="2022-04-11T12:00:00Z"/>
          <w:color w:val="000000"/>
        </w:rPr>
      </w:pPr>
      <w:ins w:id="719" w:author="Gerard Blanco Bernal (Student)" w:date="2022-04-11T12:00:00Z">
        <w:r>
          <w:rPr>
            <w:color w:val="000000"/>
          </w:rPr>
          <w:t xml:space="preserve">In Figure </w:t>
        </w:r>
      </w:ins>
      <w:r w:rsidR="006B259F">
        <w:rPr>
          <w:color w:val="000000"/>
        </w:rPr>
        <w:t xml:space="preserve">3 </w:t>
      </w:r>
      <w:ins w:id="720" w:author="Gerard Blanco Bernal (Student)" w:date="2022-04-11T12:00:00Z">
        <w:r>
          <w:rPr>
            <w:color w:val="000000"/>
          </w:rPr>
          <w:t xml:space="preserve">above, the </w:t>
        </w:r>
      </w:ins>
      <w:ins w:id="721" w:author="Gerard Blanco Bernal (Student)" w:date="2022-04-11T12:01:00Z">
        <w:r>
          <w:rPr>
            <w:color w:val="000000"/>
          </w:rPr>
          <w:t>solenoid</w:t>
        </w:r>
      </w:ins>
      <w:ins w:id="722" w:author="Gerard Blanco Bernal (Student)" w:date="2022-04-11T12:00:00Z">
        <w:r>
          <w:rPr>
            <w:color w:val="000000"/>
          </w:rPr>
          <w:t xml:space="preserve"> valve can be</w:t>
        </w:r>
      </w:ins>
      <w:ins w:id="723" w:author="Gerard Blanco Bernal (Student)" w:date="2022-04-11T12:01:00Z">
        <w:r>
          <w:rPr>
            <w:color w:val="000000"/>
          </w:rPr>
          <w:t xml:space="preserve"> seen next to ‘Water In’, the water pump can be seen next to ‘Water Out’. The depth sensor can be seen pointed towards the surface of the water in the drum so that the ul</w:t>
        </w:r>
      </w:ins>
      <w:ins w:id="724" w:author="Gerard Blanco Bernal (Student)" w:date="2022-04-11T12:02:00Z">
        <w:r>
          <w:rPr>
            <w:color w:val="000000"/>
          </w:rPr>
          <w:t xml:space="preserve">trasound waves can </w:t>
        </w:r>
        <w:r w:rsidR="004843DC">
          <w:rPr>
            <w:color w:val="000000"/>
          </w:rPr>
          <w:t>reflect perpendicular to the surface of the water.</w:t>
        </w:r>
      </w:ins>
    </w:p>
    <w:p w14:paraId="5567E8A7" w14:textId="77777777" w:rsidR="00F30FDE" w:rsidRDefault="00F30FDE" w:rsidP="0021634C">
      <w:pPr>
        <w:rPr>
          <w:ins w:id="725" w:author="Gerard Blanco Bernal (Student)" w:date="2022-04-11T12:00:00Z"/>
          <w:color w:val="000000"/>
        </w:rPr>
      </w:pPr>
    </w:p>
    <w:p w14:paraId="7BD831FE" w14:textId="28EA7378" w:rsidR="00926058" w:rsidRPr="00761D06" w:rsidRDefault="00926058" w:rsidP="0021634C">
      <w:pPr>
        <w:rPr>
          <w:ins w:id="726" w:author="Gerard Blanco Bernal (Student)" w:date="2022-04-05T23:34:00Z"/>
          <w:color w:val="000000"/>
          <w:rPrChange w:id="727" w:author="Gerard Blanco Bernal (Student)" w:date="2022-04-06T11:45:00Z">
            <w:rPr>
              <w:ins w:id="728" w:author="Gerard Blanco Bernal (Student)" w:date="2022-04-05T23:34:00Z"/>
              <w:color w:val="000000"/>
              <w:sz w:val="22"/>
              <w:szCs w:val="22"/>
            </w:rPr>
          </w:rPrChange>
        </w:rPr>
      </w:pPr>
      <w:ins w:id="729" w:author="Gerard Blanco Bernal (Student)" w:date="2022-04-05T23:40:00Z">
        <w:r w:rsidRPr="00761D06">
          <w:rPr>
            <w:color w:val="000000"/>
            <w:rPrChange w:id="730" w:author="Gerard Blanco Bernal (Student)" w:date="2022-04-06T11:45:00Z">
              <w:rPr>
                <w:color w:val="000000"/>
                <w:sz w:val="22"/>
                <w:szCs w:val="22"/>
              </w:rPr>
            </w:rPrChange>
          </w:rPr>
          <w:t xml:space="preserve">Two DS18B20 temperature sensors were used to measure both the </w:t>
        </w:r>
      </w:ins>
      <w:ins w:id="731" w:author="Gerard Blanco Bernal (Student)" w:date="2022-04-05T23:41:00Z">
        <w:r w:rsidRPr="00761D06">
          <w:rPr>
            <w:color w:val="000000"/>
            <w:rPrChange w:id="732" w:author="Gerard Blanco Bernal (Student)" w:date="2022-04-06T11:45:00Z">
              <w:rPr>
                <w:color w:val="000000"/>
                <w:sz w:val="22"/>
                <w:szCs w:val="22"/>
              </w:rPr>
            </w:rPrChange>
          </w:rPr>
          <w:t>external and internal temperature of the greenhouse. This data would then be used to open or close the ventilation window if the temperature wasn’t within the optimal range</w:t>
        </w:r>
      </w:ins>
      <w:r w:rsidR="00A61AAE">
        <w:rPr>
          <w:color w:val="000000"/>
        </w:rPr>
        <w:t xml:space="preserve"> for plant growth</w:t>
      </w:r>
      <w:ins w:id="733" w:author="Gerard Blanco Bernal (Student)" w:date="2022-04-05T23:41:00Z">
        <w:r w:rsidRPr="00761D06">
          <w:rPr>
            <w:color w:val="000000"/>
            <w:rPrChange w:id="734" w:author="Gerard Blanco Bernal (Student)" w:date="2022-04-06T11:45:00Z">
              <w:rPr>
                <w:color w:val="000000"/>
                <w:sz w:val="22"/>
                <w:szCs w:val="22"/>
              </w:rPr>
            </w:rPrChange>
          </w:rPr>
          <w:t>.</w:t>
        </w:r>
      </w:ins>
      <w:ins w:id="735" w:author="Gerard Blanco Bernal (Student)" w:date="2022-04-05T23:42:00Z">
        <w:r w:rsidRPr="00761D06">
          <w:rPr>
            <w:color w:val="000000"/>
            <w:rPrChange w:id="736" w:author="Gerard Blanco Bernal (Student)" w:date="2022-04-06T11:45:00Z">
              <w:rPr>
                <w:color w:val="000000"/>
                <w:sz w:val="22"/>
                <w:szCs w:val="22"/>
              </w:rPr>
            </w:rPrChange>
          </w:rPr>
          <w:t xml:space="preserve"> The DS18B20 has an accuracy of ±0.5°C in the range of -10°C to +85°C. </w:t>
        </w:r>
      </w:ins>
      <w:ins w:id="737" w:author="Gerard Blanco Bernal (Student)" w:date="2022-04-05T23:43:00Z">
        <w:r w:rsidRPr="00761D06">
          <w:rPr>
            <w:color w:val="000000"/>
            <w:rPrChange w:id="738" w:author="Gerard Blanco Bernal (Student)" w:date="2022-04-06T11:45:00Z">
              <w:rPr>
                <w:color w:val="000000"/>
                <w:sz w:val="22"/>
                <w:szCs w:val="22"/>
              </w:rPr>
            </w:rPrChange>
          </w:rPr>
          <w:t xml:space="preserve">As it </w:t>
        </w:r>
      </w:ins>
      <w:ins w:id="739" w:author="Gerard Blanco Bernal (Student)" w:date="2022-04-05T23:44:00Z">
        <w:r w:rsidRPr="00761D06">
          <w:rPr>
            <w:color w:val="000000"/>
            <w:rPrChange w:id="740" w:author="Gerard Blanco Bernal (Student)" w:date="2022-04-06T11:45:00Z">
              <w:rPr>
                <w:color w:val="000000"/>
                <w:sz w:val="22"/>
                <w:szCs w:val="22"/>
              </w:rPr>
            </w:rPrChange>
          </w:rPr>
          <w:t>is a sealed digital probe, it can withstand prolonged exposure to wet environments, making it ideal for the high humidity inside the greenhouse and the possible rain</w:t>
        </w:r>
      </w:ins>
      <w:ins w:id="741" w:author="Gerard Blanco Bernal (Student)" w:date="2022-04-05T23:45:00Z">
        <w:r w:rsidR="00F03545" w:rsidRPr="00761D06">
          <w:rPr>
            <w:color w:val="000000"/>
            <w:rPrChange w:id="742" w:author="Gerard Blanco Bernal (Student)" w:date="2022-04-06T11:45:00Z">
              <w:rPr>
                <w:color w:val="000000"/>
                <w:sz w:val="22"/>
                <w:szCs w:val="22"/>
              </w:rPr>
            </w:rPrChange>
          </w:rPr>
          <w:t xml:space="preserve"> outside.</w:t>
        </w:r>
      </w:ins>
      <w:ins w:id="743" w:author="Gerard Blanco Bernal (Student)" w:date="2022-04-05T23:54:00Z">
        <w:r w:rsidR="00FB38DC" w:rsidRPr="00761D06">
          <w:rPr>
            <w:color w:val="000000"/>
            <w:rPrChange w:id="744" w:author="Gerard Blanco Bernal (Student)" w:date="2022-04-06T11:45:00Z">
              <w:rPr>
                <w:color w:val="000000"/>
                <w:sz w:val="22"/>
                <w:szCs w:val="22"/>
              </w:rPr>
            </w:rPrChange>
          </w:rPr>
          <w:t xml:space="preserve"> </w:t>
        </w:r>
      </w:ins>
      <w:ins w:id="745" w:author="Gerard Blanco Bernal (Student)" w:date="2022-04-05T23:43:00Z">
        <w:r w:rsidRPr="00761D06">
          <w:rPr>
            <w:color w:val="000000"/>
            <w:rPrChange w:id="746" w:author="Gerard Blanco Bernal (Student)" w:date="2022-04-06T11:45:00Z">
              <w:rPr>
                <w:color w:val="000000"/>
                <w:sz w:val="22"/>
                <w:szCs w:val="22"/>
              </w:rPr>
            </w:rPrChange>
          </w:rPr>
          <w:t xml:space="preserve">The communication of this sensor </w:t>
        </w:r>
      </w:ins>
      <w:ins w:id="747" w:author="Gerard Blanco Bernal (Student)" w:date="2022-04-05T23:47:00Z">
        <w:r w:rsidR="00F03545" w:rsidRPr="00761D06">
          <w:rPr>
            <w:color w:val="000000"/>
            <w:rPrChange w:id="748" w:author="Gerard Blanco Bernal (Student)" w:date="2022-04-06T11:45:00Z">
              <w:rPr>
                <w:color w:val="000000"/>
                <w:sz w:val="22"/>
                <w:szCs w:val="22"/>
              </w:rPr>
            </w:rPrChange>
          </w:rPr>
          <w:t>was</w:t>
        </w:r>
      </w:ins>
      <w:ins w:id="749" w:author="Gerard Blanco Bernal (Student)" w:date="2022-04-05T23:43:00Z">
        <w:r w:rsidRPr="00761D06">
          <w:rPr>
            <w:color w:val="000000"/>
            <w:rPrChange w:id="750" w:author="Gerard Blanco Bernal (Student)" w:date="2022-04-06T11:45:00Z">
              <w:rPr>
                <w:color w:val="000000"/>
                <w:sz w:val="22"/>
                <w:szCs w:val="22"/>
              </w:rPr>
            </w:rPrChange>
          </w:rPr>
          <w:t xml:space="preserve"> achieved through a one-wire bus protocol which uses one data line to communicate with an inner microprocessor</w:t>
        </w:r>
      </w:ins>
      <w:ins w:id="751" w:author="Gerard Blanco Bernal (Student)" w:date="2022-04-05T23:54:00Z">
        <w:r w:rsidR="00FB38DC" w:rsidRPr="00761D06">
          <w:rPr>
            <w:color w:val="000000"/>
            <w:rPrChange w:id="752" w:author="Gerard Blanco Bernal (Student)" w:date="2022-04-06T11:45:00Z">
              <w:rPr>
                <w:color w:val="000000"/>
                <w:sz w:val="22"/>
                <w:szCs w:val="22"/>
              </w:rPr>
            </w:rPrChange>
          </w:rPr>
          <w:t>.</w:t>
        </w:r>
      </w:ins>
      <w:ins w:id="753" w:author="Gerard Blanco Bernal (Student)" w:date="2022-04-05T23:57:00Z">
        <w:r w:rsidR="002C2A5F" w:rsidRPr="00761D06">
          <w:rPr>
            <w:color w:val="000000"/>
            <w:rPrChange w:id="754" w:author="Gerard Blanco Bernal (Student)" w:date="2022-04-06T11:45:00Z">
              <w:rPr>
                <w:color w:val="000000"/>
                <w:sz w:val="22"/>
                <w:szCs w:val="22"/>
              </w:rPr>
            </w:rPrChange>
          </w:rPr>
          <w:t xml:space="preserve"> W1ThermSensor, a Python package and CLI tool specifically designed to work with temperature sensors </w:t>
        </w:r>
      </w:ins>
      <w:ins w:id="755" w:author="Gerard Blanco Bernal (Student)" w:date="2022-04-05T23:58:00Z">
        <w:r w:rsidR="002C2A5F" w:rsidRPr="00761D06">
          <w:rPr>
            <w:color w:val="000000"/>
            <w:rPrChange w:id="756" w:author="Gerard Blanco Bernal (Student)" w:date="2022-04-06T11:45:00Z">
              <w:rPr>
                <w:color w:val="000000"/>
                <w:sz w:val="22"/>
                <w:szCs w:val="22"/>
              </w:rPr>
            </w:rPrChange>
          </w:rPr>
          <w:t xml:space="preserve">that </w:t>
        </w:r>
      </w:ins>
      <w:ins w:id="757" w:author="Gerard Blanco Bernal (Student)" w:date="2022-04-06T00:05:00Z">
        <w:r w:rsidR="00474D7B" w:rsidRPr="00761D06">
          <w:rPr>
            <w:color w:val="000000"/>
            <w:rPrChange w:id="758" w:author="Gerard Blanco Bernal (Student)" w:date="2022-04-06T11:45:00Z">
              <w:rPr>
                <w:color w:val="000000"/>
                <w:sz w:val="22"/>
                <w:szCs w:val="22"/>
              </w:rPr>
            </w:rPrChange>
          </w:rPr>
          <w:t>operate with this</w:t>
        </w:r>
      </w:ins>
      <w:ins w:id="759" w:author="Gerard Blanco Bernal (Student)" w:date="2022-04-05T23:58:00Z">
        <w:r w:rsidR="002C2A5F" w:rsidRPr="00761D06">
          <w:rPr>
            <w:color w:val="000000"/>
            <w:rPrChange w:id="760" w:author="Gerard Blanco Bernal (Student)" w:date="2022-04-06T11:45:00Z">
              <w:rPr>
                <w:color w:val="000000"/>
                <w:sz w:val="22"/>
                <w:szCs w:val="22"/>
              </w:rPr>
            </w:rPrChange>
          </w:rPr>
          <w:t xml:space="preserve"> communication </w:t>
        </w:r>
      </w:ins>
      <w:ins w:id="761" w:author="Gerard Blanco Bernal (Student)" w:date="2022-04-05T23:59:00Z">
        <w:r w:rsidR="002C2A5F" w:rsidRPr="00761D06">
          <w:rPr>
            <w:color w:val="000000"/>
            <w:rPrChange w:id="762" w:author="Gerard Blanco Bernal (Student)" w:date="2022-04-06T11:45:00Z">
              <w:rPr>
                <w:color w:val="000000"/>
                <w:sz w:val="22"/>
                <w:szCs w:val="22"/>
              </w:rPr>
            </w:rPrChange>
          </w:rPr>
          <w:t>protocol, was used to obtain readings from the</w:t>
        </w:r>
      </w:ins>
      <w:ins w:id="763" w:author="Gerard Blanco Bernal (Student)" w:date="2022-04-06T00:00:00Z">
        <w:r w:rsidR="00F60AF4" w:rsidRPr="00761D06">
          <w:rPr>
            <w:color w:val="000000"/>
            <w:rPrChange w:id="764" w:author="Gerard Blanco Bernal (Student)" w:date="2022-04-06T11:45:00Z">
              <w:rPr>
                <w:color w:val="000000"/>
                <w:sz w:val="22"/>
                <w:szCs w:val="22"/>
              </w:rPr>
            </w:rPrChange>
          </w:rPr>
          <w:t xml:space="preserve"> DS18B20</w:t>
        </w:r>
      </w:ins>
      <w:ins w:id="765" w:author="Gerard Blanco Bernal (Student)" w:date="2022-04-05T23:59:00Z">
        <w:r w:rsidR="002C2A5F" w:rsidRPr="00761D06">
          <w:rPr>
            <w:color w:val="000000"/>
            <w:rPrChange w:id="766" w:author="Gerard Blanco Bernal (Student)" w:date="2022-04-06T11:45:00Z">
              <w:rPr>
                <w:color w:val="000000"/>
                <w:sz w:val="22"/>
                <w:szCs w:val="22"/>
              </w:rPr>
            </w:rPrChange>
          </w:rPr>
          <w:t xml:space="preserve"> in </w:t>
        </w:r>
      </w:ins>
      <w:ins w:id="767" w:author="Gerard Blanco Bernal (Student)" w:date="2022-04-06T00:00:00Z">
        <w:r w:rsidR="002C2A5F" w:rsidRPr="00761D06">
          <w:rPr>
            <w:color w:val="000000"/>
            <w:rPrChange w:id="768" w:author="Gerard Blanco Bernal (Student)" w:date="2022-04-06T11:45:00Z">
              <w:rPr>
                <w:color w:val="000000"/>
                <w:sz w:val="22"/>
                <w:szCs w:val="22"/>
              </w:rPr>
            </w:rPrChange>
          </w:rPr>
          <w:t>a single line of code</w:t>
        </w:r>
        <w:r w:rsidR="00F60AF4" w:rsidRPr="00761D06">
          <w:rPr>
            <w:color w:val="000000"/>
            <w:rPrChange w:id="769" w:author="Gerard Blanco Bernal (Student)" w:date="2022-04-06T11:45:00Z">
              <w:rPr>
                <w:color w:val="000000"/>
                <w:sz w:val="22"/>
                <w:szCs w:val="22"/>
              </w:rPr>
            </w:rPrChange>
          </w:rPr>
          <w:t xml:space="preserve">. </w:t>
        </w:r>
      </w:ins>
      <w:ins w:id="770" w:author="Gerard Blanco Bernal (Student)" w:date="2022-04-06T00:01:00Z">
        <w:r w:rsidR="00F60AF4" w:rsidRPr="00761D06">
          <w:rPr>
            <w:color w:val="000000"/>
            <w:rPrChange w:id="771" w:author="Gerard Blanco Bernal (Student)" w:date="2022-04-06T11:45:00Z">
              <w:rPr>
                <w:color w:val="000000"/>
                <w:sz w:val="22"/>
                <w:szCs w:val="22"/>
              </w:rPr>
            </w:rPrChange>
          </w:rPr>
          <w:t xml:space="preserve">The more traditional alternative would have been to use </w:t>
        </w:r>
      </w:ins>
      <w:ins w:id="772" w:author="Gerard Blanco Bernal (Student)" w:date="2022-05-01T11:08:00Z">
        <w:r w:rsidR="003C5163">
          <w:rPr>
            <w:color w:val="000000"/>
          </w:rPr>
          <w:t xml:space="preserve">Python </w:t>
        </w:r>
      </w:ins>
      <w:ins w:id="773" w:author="Gerard Blanco Bernal (Student)" w:date="2022-04-06T00:04:00Z">
        <w:r w:rsidR="00F60AF4" w:rsidRPr="00761D06">
          <w:rPr>
            <w:color w:val="000000"/>
            <w:rPrChange w:id="774" w:author="Gerard Blanco Bernal (Student)" w:date="2022-04-06T11:45:00Z">
              <w:rPr>
                <w:color w:val="000000"/>
                <w:sz w:val="22"/>
                <w:szCs w:val="22"/>
              </w:rPr>
            </w:rPrChange>
          </w:rPr>
          <w:t>modules such as ‘</w:t>
        </w:r>
        <w:proofErr w:type="spellStart"/>
        <w:r w:rsidR="00F60AF4" w:rsidRPr="00761D06">
          <w:rPr>
            <w:color w:val="000000"/>
            <w:rPrChange w:id="775" w:author="Gerard Blanco Bernal (Student)" w:date="2022-04-06T11:45:00Z">
              <w:rPr>
                <w:color w:val="000000"/>
                <w:sz w:val="22"/>
                <w:szCs w:val="22"/>
              </w:rPr>
            </w:rPrChange>
          </w:rPr>
          <w:t>os</w:t>
        </w:r>
        <w:proofErr w:type="spellEnd"/>
        <w:r w:rsidR="00F60AF4" w:rsidRPr="00761D06">
          <w:rPr>
            <w:color w:val="000000"/>
            <w:rPrChange w:id="776" w:author="Gerard Blanco Bernal (Student)" w:date="2022-04-06T11:45:00Z">
              <w:rPr>
                <w:color w:val="000000"/>
                <w:sz w:val="22"/>
                <w:szCs w:val="22"/>
              </w:rPr>
            </w:rPrChange>
          </w:rPr>
          <w:t>’ to use operating system dependent functionality</w:t>
        </w:r>
      </w:ins>
      <w:ins w:id="777" w:author="Gerard Blanco Bernal (Student)" w:date="2022-04-06T00:06:00Z">
        <w:r w:rsidR="00474D7B" w:rsidRPr="00761D06">
          <w:rPr>
            <w:color w:val="000000"/>
            <w:rPrChange w:id="778" w:author="Gerard Blanco Bernal (Student)" w:date="2022-04-06T11:45:00Z">
              <w:rPr>
                <w:color w:val="000000"/>
                <w:sz w:val="22"/>
                <w:szCs w:val="22"/>
              </w:rPr>
            </w:rPrChange>
          </w:rPr>
          <w:t xml:space="preserve"> </w:t>
        </w:r>
      </w:ins>
      <w:ins w:id="779" w:author="Gerard Blanco Bernal (Student)" w:date="2022-04-06T00:08:00Z">
        <w:r w:rsidR="00474D7B" w:rsidRPr="00761D06">
          <w:rPr>
            <w:color w:val="000000"/>
            <w:rPrChange w:id="780" w:author="Gerard Blanco Bernal (Student)" w:date="2022-04-06T11:45:00Z">
              <w:rPr>
                <w:color w:val="000000"/>
                <w:sz w:val="22"/>
                <w:szCs w:val="22"/>
              </w:rPr>
            </w:rPrChange>
          </w:rPr>
          <w:t xml:space="preserve">to let </w:t>
        </w:r>
      </w:ins>
      <w:ins w:id="781" w:author="Gerard Blanco Bernal (Student)" w:date="2022-05-01T11:08:00Z">
        <w:r w:rsidR="004A3A9A">
          <w:rPr>
            <w:color w:val="000000"/>
          </w:rPr>
          <w:t>the researcher</w:t>
        </w:r>
      </w:ins>
      <w:ins w:id="782" w:author="Gerard Blanco Bernal (Student)" w:date="2022-04-06T00:08:00Z">
        <w:r w:rsidR="00474D7B" w:rsidRPr="00761D06">
          <w:rPr>
            <w:color w:val="000000"/>
            <w:rPrChange w:id="783" w:author="Gerard Blanco Bernal (Student)" w:date="2022-04-06T11:45:00Z">
              <w:rPr>
                <w:color w:val="000000"/>
                <w:sz w:val="22"/>
                <w:szCs w:val="22"/>
              </w:rPr>
            </w:rPrChange>
          </w:rPr>
          <w:t xml:space="preserve"> read 1-wire sensor</w:t>
        </w:r>
      </w:ins>
      <w:ins w:id="784" w:author="Gerard Blanco Bernal (Student)" w:date="2022-04-06T00:09:00Z">
        <w:r w:rsidR="00474D7B" w:rsidRPr="00761D06">
          <w:rPr>
            <w:color w:val="000000"/>
            <w:rPrChange w:id="785" w:author="Gerard Blanco Bernal (Student)" w:date="2022-04-06T11:45:00Z">
              <w:rPr>
                <w:color w:val="000000"/>
                <w:sz w:val="22"/>
                <w:szCs w:val="22"/>
              </w:rPr>
            </w:rPrChange>
          </w:rPr>
          <w:t>s</w:t>
        </w:r>
      </w:ins>
      <w:ins w:id="786" w:author="Gerard Blanco Bernal (Student)" w:date="2022-04-06T00:08:00Z">
        <w:r w:rsidR="00474D7B" w:rsidRPr="00761D06">
          <w:rPr>
            <w:color w:val="000000"/>
            <w:rPrChange w:id="787" w:author="Gerard Blanco Bernal (Student)" w:date="2022-04-06T11:45:00Z">
              <w:rPr>
                <w:color w:val="000000"/>
                <w:sz w:val="22"/>
                <w:szCs w:val="22"/>
              </w:rPr>
            </w:rPrChange>
          </w:rPr>
          <w:t>. H</w:t>
        </w:r>
      </w:ins>
      <w:ins w:id="788" w:author="Gerard Blanco Bernal (Student)" w:date="2022-04-06T00:09:00Z">
        <w:r w:rsidR="00474D7B" w:rsidRPr="00761D06">
          <w:rPr>
            <w:color w:val="000000"/>
            <w:rPrChange w:id="789" w:author="Gerard Blanco Bernal (Student)" w:date="2022-04-06T11:45:00Z">
              <w:rPr>
                <w:color w:val="000000"/>
                <w:sz w:val="22"/>
                <w:szCs w:val="22"/>
              </w:rPr>
            </w:rPrChange>
          </w:rPr>
          <w:t>owever, opting for a 40-</w:t>
        </w:r>
        <w:r w:rsidR="00474D7B" w:rsidRPr="00761D06">
          <w:rPr>
            <w:color w:val="000000"/>
            <w:rPrChange w:id="790" w:author="Gerard Blanco Bernal (Student)" w:date="2022-04-06T11:45:00Z">
              <w:rPr>
                <w:color w:val="000000"/>
                <w:sz w:val="22"/>
                <w:szCs w:val="22"/>
              </w:rPr>
            </w:rPrChange>
          </w:rPr>
          <w:t>line</w:t>
        </w:r>
      </w:ins>
      <w:ins w:id="791" w:author="Gerard Blanco Bernal (Student)" w:date="2022-04-06T00:10:00Z">
        <w:r w:rsidR="00C30D0F" w:rsidRPr="00761D06">
          <w:rPr>
            <w:color w:val="000000"/>
            <w:rPrChange w:id="792" w:author="Gerard Blanco Bernal (Student)" w:date="2022-04-06T11:45:00Z">
              <w:rPr>
                <w:color w:val="000000"/>
                <w:sz w:val="22"/>
                <w:szCs w:val="22"/>
              </w:rPr>
            </w:rPrChange>
          </w:rPr>
          <w:t xml:space="preserve"> [</w:t>
        </w:r>
      </w:ins>
      <w:ins w:id="793" w:author="Gerard Blanco Bernal (Student)" w:date="2022-04-14T21:56:00Z">
        <w:r w:rsidR="001E58DF">
          <w:rPr>
            <w:color w:val="000000"/>
          </w:rPr>
          <w:fldChar w:fldCharType="begin"/>
        </w:r>
        <w:r w:rsidR="001E58DF">
          <w:rPr>
            <w:color w:val="000000"/>
          </w:rPr>
          <w:instrText xml:space="preserve"> HYPERLINK  \l "_References" </w:instrText>
        </w:r>
        <w:r w:rsidR="001E58DF">
          <w:rPr>
            <w:color w:val="000000"/>
          </w:rPr>
          <w:fldChar w:fldCharType="separate"/>
        </w:r>
        <w:r w:rsidR="001E58DF" w:rsidRPr="001E58DF">
          <w:rPr>
            <w:rStyle w:val="Hyperlink"/>
          </w:rPr>
          <w:t>22</w:t>
        </w:r>
        <w:r w:rsidR="001E58DF">
          <w:rPr>
            <w:color w:val="000000"/>
          </w:rPr>
          <w:fldChar w:fldCharType="end"/>
        </w:r>
      </w:ins>
      <w:ins w:id="794" w:author="Gerard Blanco Bernal (Student)" w:date="2022-04-06T00:10:00Z">
        <w:r w:rsidR="00C30D0F" w:rsidRPr="00761D06">
          <w:rPr>
            <w:color w:val="000000"/>
            <w:rPrChange w:id="795" w:author="Gerard Blanco Bernal (Student)" w:date="2022-04-06T11:45:00Z">
              <w:rPr>
                <w:color w:val="000000"/>
                <w:sz w:val="22"/>
                <w:szCs w:val="22"/>
              </w:rPr>
            </w:rPrChange>
          </w:rPr>
          <w:t>]</w:t>
        </w:r>
      </w:ins>
      <w:ins w:id="796" w:author="Gerard Blanco Bernal (Student)" w:date="2022-04-06T00:09:00Z">
        <w:r w:rsidR="00474D7B" w:rsidRPr="00761D06">
          <w:rPr>
            <w:color w:val="000000"/>
            <w:rPrChange w:id="797" w:author="Gerard Blanco Bernal (Student)" w:date="2022-04-06T11:45:00Z">
              <w:rPr>
                <w:color w:val="000000"/>
                <w:sz w:val="22"/>
                <w:szCs w:val="22"/>
              </w:rPr>
            </w:rPrChange>
          </w:rPr>
          <w:t xml:space="preserve"> alternative seemed </w:t>
        </w:r>
      </w:ins>
      <w:ins w:id="798" w:author="Gerard Blanco Bernal (Student)" w:date="2022-04-06T00:10:00Z">
        <w:r w:rsidR="00474D7B" w:rsidRPr="00761D06">
          <w:rPr>
            <w:color w:val="000000"/>
            <w:rPrChange w:id="799" w:author="Gerard Blanco Bernal (Student)" w:date="2022-04-06T11:45:00Z">
              <w:rPr>
                <w:color w:val="000000"/>
                <w:sz w:val="22"/>
                <w:szCs w:val="22"/>
              </w:rPr>
            </w:rPrChange>
          </w:rPr>
          <w:t>cumbersome</w:t>
        </w:r>
        <w:r w:rsidR="00C30D0F" w:rsidRPr="00761D06">
          <w:rPr>
            <w:color w:val="000000"/>
            <w:rPrChange w:id="800" w:author="Gerard Blanco Bernal (Student)" w:date="2022-04-06T11:45:00Z">
              <w:rPr>
                <w:color w:val="000000"/>
                <w:sz w:val="22"/>
                <w:szCs w:val="22"/>
              </w:rPr>
            </w:rPrChange>
          </w:rPr>
          <w:t xml:space="preserve"> for such a limited use that the sensors would provide, so the researcher avoided this method</w:t>
        </w:r>
      </w:ins>
      <w:ins w:id="801" w:author="Gerard Blanco Bernal (Student)" w:date="2022-04-06T00:13:00Z">
        <w:r w:rsidR="00C30D0F" w:rsidRPr="00761D06">
          <w:rPr>
            <w:color w:val="000000"/>
            <w:rPrChange w:id="802" w:author="Gerard Blanco Bernal (Student)" w:date="2022-04-06T11:45:00Z">
              <w:rPr>
                <w:color w:val="000000"/>
                <w:sz w:val="22"/>
                <w:szCs w:val="22"/>
              </w:rPr>
            </w:rPrChange>
          </w:rPr>
          <w:t xml:space="preserve"> and used the neater approach </w:t>
        </w:r>
      </w:ins>
      <w:ins w:id="803" w:author="Gerard Blanco Bernal (Student)" w:date="2022-04-06T00:14:00Z">
        <w:r w:rsidR="00C30D0F" w:rsidRPr="00761D06">
          <w:rPr>
            <w:color w:val="000000"/>
            <w:rPrChange w:id="804" w:author="Gerard Blanco Bernal (Student)" w:date="2022-04-06T11:45:00Z">
              <w:rPr>
                <w:color w:val="000000"/>
                <w:sz w:val="22"/>
                <w:szCs w:val="22"/>
              </w:rPr>
            </w:rPrChange>
          </w:rPr>
          <w:t>provided by</w:t>
        </w:r>
      </w:ins>
      <w:ins w:id="805" w:author="Gerard Blanco Bernal (Student)" w:date="2022-04-06T00:13:00Z">
        <w:r w:rsidR="00C30D0F" w:rsidRPr="00761D06">
          <w:rPr>
            <w:color w:val="000000"/>
            <w:rPrChange w:id="806" w:author="Gerard Blanco Bernal (Student)" w:date="2022-04-06T11:45:00Z">
              <w:rPr>
                <w:color w:val="000000"/>
                <w:sz w:val="22"/>
                <w:szCs w:val="22"/>
              </w:rPr>
            </w:rPrChange>
          </w:rPr>
          <w:t xml:space="preserve"> W1ThermSensor</w:t>
        </w:r>
      </w:ins>
      <w:ins w:id="807" w:author="Gerard Blanco Bernal (Student)" w:date="2022-04-06T00:14:00Z">
        <w:r w:rsidR="00C30D0F" w:rsidRPr="00761D06">
          <w:rPr>
            <w:color w:val="000000"/>
            <w:rPrChange w:id="808" w:author="Gerard Blanco Bernal (Student)" w:date="2022-04-06T11:45:00Z">
              <w:rPr>
                <w:color w:val="000000"/>
                <w:sz w:val="22"/>
                <w:szCs w:val="22"/>
              </w:rPr>
            </w:rPrChange>
          </w:rPr>
          <w:t>.</w:t>
        </w:r>
      </w:ins>
    </w:p>
    <w:p w14:paraId="02FDA6EE" w14:textId="77777777" w:rsidR="008B1A96" w:rsidRPr="00761D06" w:rsidRDefault="008B1A96" w:rsidP="0021634C">
      <w:pPr>
        <w:rPr>
          <w:ins w:id="809" w:author="Gerard Blanco Bernal (Student)" w:date="2022-04-05T23:33:00Z"/>
          <w:color w:val="000000"/>
          <w:rPrChange w:id="810" w:author="Gerard Blanco Bernal (Student)" w:date="2022-04-06T11:45:00Z">
            <w:rPr>
              <w:ins w:id="811" w:author="Gerard Blanco Bernal (Student)" w:date="2022-04-05T23:33:00Z"/>
              <w:color w:val="000000"/>
              <w:sz w:val="22"/>
              <w:szCs w:val="22"/>
            </w:rPr>
          </w:rPrChange>
        </w:rPr>
      </w:pPr>
    </w:p>
    <w:p w14:paraId="74F9E62F" w14:textId="4C43990A" w:rsidR="00236739" w:rsidRPr="00CE7C20" w:rsidRDefault="000A2380" w:rsidP="0021634C">
      <w:pPr>
        <w:rPr>
          <w:ins w:id="812" w:author="Gerard Blanco Bernal (Student)" w:date="2022-04-10T22:36:00Z"/>
          <w:color w:val="000000"/>
          <w:rPrChange w:id="813" w:author="Gerard Blanco Bernal (Student)" w:date="2022-04-11T12:24:00Z">
            <w:rPr>
              <w:ins w:id="814" w:author="Gerard Blanco Bernal (Student)" w:date="2022-04-10T22:36:00Z"/>
              <w:b/>
              <w:bCs/>
              <w:color w:val="000000"/>
            </w:rPr>
          </w:rPrChange>
        </w:rPr>
      </w:pPr>
      <w:ins w:id="815" w:author="Gerard Blanco Bernal (Student)" w:date="2022-04-06T12:15:00Z">
        <w:r>
          <w:rPr>
            <w:color w:val="000000"/>
          </w:rPr>
          <w:t xml:space="preserve">To allow for ventilation </w:t>
        </w:r>
      </w:ins>
      <w:ins w:id="816" w:author="Gerard Blanco Bernal (Student)" w:date="2022-04-06T12:20:00Z">
        <w:r w:rsidR="005E41A8">
          <w:rPr>
            <w:color w:val="000000"/>
          </w:rPr>
          <w:t>inside the</w:t>
        </w:r>
      </w:ins>
      <w:ins w:id="817" w:author="Gerard Blanco Bernal (Student)" w:date="2022-04-06T12:15:00Z">
        <w:r>
          <w:rPr>
            <w:color w:val="000000"/>
          </w:rPr>
          <w:t xml:space="preserve"> greenhouse, a 12V DC motor was used</w:t>
        </w:r>
      </w:ins>
      <w:ins w:id="818" w:author="Gerard Blanco Bernal (Student)" w:date="2022-04-06T12:20:00Z">
        <w:r w:rsidR="005E41A8">
          <w:rPr>
            <w:color w:val="000000"/>
          </w:rPr>
          <w:t xml:space="preserve"> </w:t>
        </w:r>
      </w:ins>
      <w:ins w:id="819" w:author="Gerard Blanco Bernal (Student)" w:date="2022-04-06T12:16:00Z">
        <w:r>
          <w:rPr>
            <w:color w:val="000000"/>
          </w:rPr>
          <w:t>to open and close the window when needed. The DC motor would be connected to</w:t>
        </w:r>
      </w:ins>
      <w:ins w:id="820" w:author="Gerard Blanco Bernal (Student)" w:date="2022-04-06T12:17:00Z">
        <w:r>
          <w:rPr>
            <w:color w:val="000000"/>
          </w:rPr>
          <w:t xml:space="preserve"> the AC to DC adapter through the Relay HAT</w:t>
        </w:r>
      </w:ins>
      <w:ins w:id="821" w:author="Gerard Blanco Bernal (Student)" w:date="2022-04-07T09:43:00Z">
        <w:r w:rsidR="00306351">
          <w:rPr>
            <w:color w:val="000000"/>
          </w:rPr>
          <w:t xml:space="preserve"> and </w:t>
        </w:r>
      </w:ins>
      <w:ins w:id="822" w:author="Gerard Blanco Bernal (Student)" w:date="2022-04-07T09:44:00Z">
        <w:r w:rsidR="00306351">
          <w:rPr>
            <w:color w:val="000000"/>
          </w:rPr>
          <w:t xml:space="preserve">a </w:t>
        </w:r>
        <w:r w:rsidR="00306351" w:rsidRPr="00306351">
          <w:rPr>
            <w:color w:val="000000"/>
          </w:rPr>
          <w:t xml:space="preserve">L298N dual H-Bridge motor driver </w:t>
        </w:r>
      </w:ins>
      <w:r w:rsidR="00A61AAE">
        <w:rPr>
          <w:color w:val="000000"/>
        </w:rPr>
        <w:t xml:space="preserve">(better seen in Section 5.1.1) </w:t>
      </w:r>
      <w:ins w:id="823" w:author="Gerard Blanco Bernal (Student)" w:date="2022-04-07T09:44:00Z">
        <w:r w:rsidR="00306351" w:rsidRPr="00306351">
          <w:rPr>
            <w:color w:val="000000"/>
          </w:rPr>
          <w:t xml:space="preserve">which allows speed and direction control of </w:t>
        </w:r>
        <w:r w:rsidR="00306351">
          <w:rPr>
            <w:color w:val="000000"/>
          </w:rPr>
          <w:t>the</w:t>
        </w:r>
        <w:r w:rsidR="00306351" w:rsidRPr="00306351">
          <w:rPr>
            <w:color w:val="000000"/>
          </w:rPr>
          <w:t xml:space="preserve"> DC motor.</w:t>
        </w:r>
      </w:ins>
      <w:ins w:id="824" w:author="Gerard Blanco Bernal (Student)" w:date="2022-04-07T09:45:00Z">
        <w:r w:rsidR="00306351">
          <w:rPr>
            <w:color w:val="000000"/>
          </w:rPr>
          <w:t xml:space="preserve"> This was necessary in order to open and close the ventilation window using the same DC motor so that it could wind and unwind the pull-string.</w:t>
        </w:r>
      </w:ins>
      <w:ins w:id="825" w:author="Gerard Blanco Bernal (Student)" w:date="2022-04-07T09:44:00Z">
        <w:r w:rsidR="00306351">
          <w:rPr>
            <w:color w:val="000000"/>
          </w:rPr>
          <w:t xml:space="preserve"> It</w:t>
        </w:r>
      </w:ins>
      <w:ins w:id="826" w:author="Gerard Blanco Bernal (Student)" w:date="2022-04-06T12:21:00Z">
        <w:r w:rsidR="005E41A8">
          <w:rPr>
            <w:color w:val="000000"/>
          </w:rPr>
          <w:t xml:space="preserve"> would operate in conjunction with</w:t>
        </w:r>
      </w:ins>
      <w:ins w:id="827" w:author="Gerard Blanco Bernal (Student)" w:date="2022-04-06T12:17:00Z">
        <w:r>
          <w:rPr>
            <w:color w:val="000000"/>
          </w:rPr>
          <w:t xml:space="preserve"> a HC-SR04 sensor</w:t>
        </w:r>
      </w:ins>
      <w:ins w:id="828" w:author="Gerard Blanco Bernal (Student)" w:date="2022-04-06T12:18:00Z">
        <w:r>
          <w:rPr>
            <w:color w:val="000000"/>
          </w:rPr>
          <w:t xml:space="preserve"> pointed at the </w:t>
        </w:r>
        <w:r w:rsidR="005E41A8">
          <w:rPr>
            <w:color w:val="000000"/>
          </w:rPr>
          <w:t>window</w:t>
        </w:r>
      </w:ins>
      <w:ins w:id="829" w:author="Gerard Blanco Bernal (Student)" w:date="2022-04-08T19:11:00Z">
        <w:r w:rsidR="00D90D1C">
          <w:rPr>
            <w:color w:val="000000"/>
          </w:rPr>
          <w:t xml:space="preserve"> and naturally also be activated depending on the reading</w:t>
        </w:r>
      </w:ins>
      <w:ins w:id="830" w:author="Gerard Blanco Bernal (Student)" w:date="2022-04-08T19:12:00Z">
        <w:r w:rsidR="00D90D1C">
          <w:rPr>
            <w:color w:val="000000"/>
          </w:rPr>
          <w:t xml:space="preserve">s </w:t>
        </w:r>
      </w:ins>
      <w:ins w:id="831" w:author="Gerard Blanco Bernal (Student)" w:date="2022-04-08T19:11:00Z">
        <w:r w:rsidR="00D90D1C">
          <w:rPr>
            <w:color w:val="000000"/>
          </w:rPr>
          <w:t xml:space="preserve">from the </w:t>
        </w:r>
      </w:ins>
      <w:ins w:id="832" w:author="Gerard Blanco Bernal (Student)" w:date="2022-04-08T19:12:00Z">
        <w:r w:rsidR="00D90D1C">
          <w:rPr>
            <w:color w:val="000000"/>
          </w:rPr>
          <w:t>external and internal temperature sensors</w:t>
        </w:r>
      </w:ins>
      <w:ins w:id="833" w:author="Gerard Blanco Bernal (Student)" w:date="2022-04-06T12:21:00Z">
        <w:r w:rsidR="005E41A8">
          <w:rPr>
            <w:color w:val="000000"/>
          </w:rPr>
          <w:t xml:space="preserve">. The </w:t>
        </w:r>
      </w:ins>
      <w:ins w:id="834" w:author="Gerard Blanco Bernal (Student)" w:date="2022-04-08T19:12:00Z">
        <w:r w:rsidR="00D90D1C">
          <w:rPr>
            <w:color w:val="000000"/>
          </w:rPr>
          <w:t xml:space="preserve">depth </w:t>
        </w:r>
      </w:ins>
      <w:ins w:id="835" w:author="Gerard Blanco Bernal (Student)" w:date="2022-04-06T12:21:00Z">
        <w:r w:rsidR="005E41A8">
          <w:rPr>
            <w:color w:val="000000"/>
          </w:rPr>
          <w:t>sensor</w:t>
        </w:r>
      </w:ins>
      <w:ins w:id="836" w:author="Gerard Blanco Bernal (Student)" w:date="2022-04-06T12:18:00Z">
        <w:r w:rsidR="005E41A8">
          <w:rPr>
            <w:color w:val="000000"/>
          </w:rPr>
          <w:t xml:space="preserve"> would help in determining if the DC motor should </w:t>
        </w:r>
      </w:ins>
      <w:ins w:id="837" w:author="Gerard Blanco Bernal (Student)" w:date="2022-04-06T12:21:00Z">
        <w:r w:rsidR="005E41A8">
          <w:rPr>
            <w:color w:val="000000"/>
          </w:rPr>
          <w:t>remain operating or not</w:t>
        </w:r>
      </w:ins>
      <w:ins w:id="838" w:author="Gerard Blanco Bernal (Student)" w:date="2022-04-07T09:45:00Z">
        <w:r w:rsidR="00306351">
          <w:rPr>
            <w:color w:val="000000"/>
          </w:rPr>
          <w:t xml:space="preserve"> depending on how open the wi</w:t>
        </w:r>
      </w:ins>
      <w:ins w:id="839" w:author="Gerard Blanco Bernal (Student)" w:date="2022-04-07T09:46:00Z">
        <w:r w:rsidR="00306351">
          <w:rPr>
            <w:color w:val="000000"/>
          </w:rPr>
          <w:t>ndow was</w:t>
        </w:r>
      </w:ins>
      <w:ins w:id="840" w:author="Gerard Blanco Bernal (Student)" w:date="2022-04-06T12:18:00Z">
        <w:r w:rsidR="005E41A8">
          <w:rPr>
            <w:color w:val="000000"/>
          </w:rPr>
          <w:t>.</w:t>
        </w:r>
      </w:ins>
    </w:p>
    <w:p w14:paraId="59366ADF" w14:textId="77777777" w:rsidR="00236739" w:rsidRPr="00D90D1C" w:rsidRDefault="00236739" w:rsidP="0021634C">
      <w:pPr>
        <w:rPr>
          <w:ins w:id="841" w:author="Gerard Blanco Bernal (Student)" w:date="2022-04-07T09:49:00Z"/>
          <w:b/>
          <w:bCs/>
          <w:color w:val="000000"/>
          <w:rPrChange w:id="842" w:author="Gerard Blanco Bernal (Student)" w:date="2022-04-08T19:12:00Z">
            <w:rPr>
              <w:ins w:id="843" w:author="Gerard Blanco Bernal (Student)" w:date="2022-04-07T09:49:00Z"/>
              <w:color w:val="000000"/>
            </w:rPr>
          </w:rPrChange>
        </w:rPr>
      </w:pPr>
    </w:p>
    <w:p w14:paraId="7AC6E61F" w14:textId="77777777" w:rsidR="004E7555" w:rsidRDefault="004E7555" w:rsidP="0021634C">
      <w:pPr>
        <w:rPr>
          <w:ins w:id="844" w:author="Gerard Blanco Bernal (Student)" w:date="2022-04-07T09:49:00Z"/>
          <w:color w:val="000000"/>
        </w:rPr>
      </w:pPr>
    </w:p>
    <w:p w14:paraId="5ACD2EED" w14:textId="4F6D7C9D" w:rsidR="004E7555" w:rsidRDefault="00D95AB7" w:rsidP="0021634C">
      <w:pPr>
        <w:rPr>
          <w:ins w:id="845" w:author="Gerard Blanco Bernal (Student)" w:date="2022-04-07T09:49:00Z"/>
          <w:color w:val="000000"/>
        </w:rPr>
      </w:pPr>
      <w:ins w:id="846" w:author="Gerard Blanco Bernal (Student)" w:date="2022-04-11T12:30:00Z">
        <w:r w:rsidRPr="00D95AB7">
          <w:rPr>
            <w:noProof/>
            <w:color w:val="000000"/>
          </w:rPr>
          <w:drawing>
            <wp:inline distT="0" distB="0" distL="0" distR="0" wp14:anchorId="3652695A" wp14:editId="77E5C73A">
              <wp:extent cx="3003550" cy="3037205"/>
              <wp:effectExtent l="0" t="0" r="635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13"/>
                      <a:stretch>
                        <a:fillRect/>
                      </a:stretch>
                    </pic:blipFill>
                    <pic:spPr>
                      <a:xfrm>
                        <a:off x="0" y="0"/>
                        <a:ext cx="3003550" cy="3037205"/>
                      </a:xfrm>
                      <a:prstGeom prst="rect">
                        <a:avLst/>
                      </a:prstGeom>
                    </pic:spPr>
                  </pic:pic>
                </a:graphicData>
              </a:graphic>
            </wp:inline>
          </w:drawing>
        </w:r>
      </w:ins>
    </w:p>
    <w:p w14:paraId="40FBD73B" w14:textId="187CD08C" w:rsidR="004E7555" w:rsidRDefault="004E7555" w:rsidP="0021634C">
      <w:pPr>
        <w:rPr>
          <w:ins w:id="847" w:author="Gerard Blanco Bernal (Student)" w:date="2022-04-07T09:49:00Z"/>
          <w:color w:val="000000"/>
        </w:rPr>
      </w:pPr>
    </w:p>
    <w:p w14:paraId="03B90913" w14:textId="2E8D9EA0" w:rsidR="004E7555" w:rsidRDefault="00A61AAE" w:rsidP="00A61AAE">
      <w:pPr>
        <w:jc w:val="center"/>
        <w:rPr>
          <w:color w:val="000000"/>
        </w:rPr>
      </w:pPr>
      <w:ins w:id="848" w:author="Gerard Blanco Bernal (Student)" w:date="2022-04-05T21:53:00Z">
        <w:r w:rsidRPr="00273ECC">
          <w:rPr>
            <w:i/>
            <w:iCs/>
            <w:color w:val="000000"/>
            <w:rPrChange w:id="849" w:author="Gerard Blanco Bernal (Student)" w:date="2022-04-05T21:55:00Z">
              <w:rPr>
                <w:i/>
                <w:iCs/>
                <w:color w:val="000000"/>
                <w:sz w:val="22"/>
                <w:szCs w:val="22"/>
              </w:rPr>
            </w:rPrChange>
          </w:rPr>
          <w:t xml:space="preserve">Figure </w:t>
        </w:r>
      </w:ins>
      <w:r>
        <w:rPr>
          <w:i/>
          <w:iCs/>
          <w:color w:val="000000"/>
        </w:rPr>
        <w:t xml:space="preserve">4 above shows the design and placement of the depth sensor, </w:t>
      </w:r>
      <w:r w:rsidR="008A7297">
        <w:rPr>
          <w:i/>
          <w:iCs/>
          <w:color w:val="000000"/>
        </w:rPr>
        <w:t>pulley,</w:t>
      </w:r>
      <w:r>
        <w:rPr>
          <w:i/>
          <w:iCs/>
          <w:color w:val="000000"/>
        </w:rPr>
        <w:t xml:space="preserve"> and DC motor in the greenhouse.</w:t>
      </w:r>
    </w:p>
    <w:p w14:paraId="03BE052A" w14:textId="77777777" w:rsidR="00A61AAE" w:rsidRDefault="00A61AAE" w:rsidP="0021634C">
      <w:pPr>
        <w:rPr>
          <w:ins w:id="850" w:author="Gerard Blanco Bernal (Student)" w:date="2022-04-07T09:49:00Z"/>
          <w:color w:val="000000"/>
        </w:rPr>
      </w:pPr>
    </w:p>
    <w:p w14:paraId="7F30F3FE" w14:textId="140D4233" w:rsidR="004E7555" w:rsidRDefault="004E7555" w:rsidP="0021634C">
      <w:pPr>
        <w:rPr>
          <w:ins w:id="851" w:author="Gerard Blanco Bernal (Student)" w:date="2022-04-07T09:49:00Z"/>
          <w:color w:val="000000"/>
        </w:rPr>
      </w:pPr>
    </w:p>
    <w:p w14:paraId="5BB159CB" w14:textId="5F0CA2FE" w:rsidR="004E7555" w:rsidRDefault="00CE7C20" w:rsidP="0021634C">
      <w:pPr>
        <w:rPr>
          <w:ins w:id="852" w:author="Gerard Blanco Bernal (Student)" w:date="2022-04-06T12:24:00Z"/>
          <w:color w:val="000000"/>
        </w:rPr>
      </w:pPr>
      <w:ins w:id="853" w:author="Gerard Blanco Bernal (Student)" w:date="2022-04-11T12:26:00Z">
        <w:r w:rsidRPr="00CE7C20">
          <w:rPr>
            <w:color w:val="000000"/>
          </w:rPr>
          <w:t>The greenhouse window was attached to the frame by two hinges which allowed for a relatively large degree of movement. The researcher would attach a pulley to the ridge beam of the greenhouse and loop a rope through it which would connect to the window on one end and the DC motor on the other.</w:t>
        </w:r>
      </w:ins>
      <w:ins w:id="854" w:author="Gerard Blanco Bernal (Student)" w:date="2022-04-11T12:30:00Z">
        <w:r w:rsidR="00D95AB7">
          <w:rPr>
            <w:color w:val="000000"/>
          </w:rPr>
          <w:t xml:space="preserve"> A</w:t>
        </w:r>
      </w:ins>
      <w:r w:rsidR="008A7297">
        <w:rPr>
          <w:color w:val="000000"/>
        </w:rPr>
        <w:t>s mentioned above, a</w:t>
      </w:r>
      <w:ins w:id="855" w:author="Gerard Blanco Bernal (Student)" w:date="2022-04-11T12:30:00Z">
        <w:r w:rsidR="00D95AB7">
          <w:rPr>
            <w:color w:val="000000"/>
          </w:rPr>
          <w:t xml:space="preserve"> more detailed diagram of the DC motor and distance sensor </w:t>
        </w:r>
      </w:ins>
      <w:ins w:id="856" w:author="Gerard Blanco Bernal (Student)" w:date="2022-04-11T12:53:00Z">
        <w:r w:rsidR="00464F94">
          <w:rPr>
            <w:color w:val="000000"/>
          </w:rPr>
          <w:t xml:space="preserve">wiring </w:t>
        </w:r>
      </w:ins>
      <w:ins w:id="857" w:author="Gerard Blanco Bernal (Student)" w:date="2022-04-11T12:30:00Z">
        <w:r w:rsidR="00D95AB7">
          <w:rPr>
            <w:color w:val="000000"/>
          </w:rPr>
          <w:t xml:space="preserve">is provided in the implementation of these </w:t>
        </w:r>
      </w:ins>
      <w:ins w:id="858" w:author="Gerard Blanco Bernal (Student)" w:date="2022-04-11T12:31:00Z">
        <w:r w:rsidR="00D95AB7">
          <w:rPr>
            <w:color w:val="000000"/>
          </w:rPr>
          <w:t>features (</w:t>
        </w:r>
      </w:ins>
      <w:ins w:id="859" w:author="Gerard Blanco Bernal (Student)" w:date="2022-04-11T12:53:00Z">
        <w:r w:rsidR="008A2659">
          <w:rPr>
            <w:color w:val="000000"/>
          </w:rPr>
          <w:fldChar w:fldCharType="begin"/>
        </w:r>
        <w:r w:rsidR="008A2659">
          <w:rPr>
            <w:color w:val="000000"/>
          </w:rPr>
          <w:instrText xml:space="preserve"> HYPERLINK  \l "_Implementation_and_Testing" </w:instrText>
        </w:r>
        <w:r w:rsidR="008A2659">
          <w:rPr>
            <w:color w:val="000000"/>
          </w:rPr>
          <w:fldChar w:fldCharType="separate"/>
        </w:r>
        <w:r w:rsidR="00D95AB7" w:rsidRPr="008A2659">
          <w:rPr>
            <w:rStyle w:val="Hyperlink"/>
          </w:rPr>
          <w:t xml:space="preserve">Section </w:t>
        </w:r>
      </w:ins>
      <w:r w:rsidR="008A7297">
        <w:rPr>
          <w:rStyle w:val="Hyperlink"/>
        </w:rPr>
        <w:t>5.1.1</w:t>
      </w:r>
      <w:ins w:id="860" w:author="Gerard Blanco Bernal (Student)" w:date="2022-04-11T12:53:00Z">
        <w:r w:rsidR="008A2659">
          <w:rPr>
            <w:color w:val="000000"/>
          </w:rPr>
          <w:fldChar w:fldCharType="end"/>
        </w:r>
      </w:ins>
      <w:ins w:id="861" w:author="Gerard Blanco Bernal (Student)" w:date="2022-04-11T12:31:00Z">
        <w:r w:rsidR="00D95AB7">
          <w:rPr>
            <w:color w:val="000000"/>
          </w:rPr>
          <w:t>)</w:t>
        </w:r>
      </w:ins>
      <w:ins w:id="862" w:author="Gerard Blanco Bernal (Student)" w:date="2022-04-11T12:30:00Z">
        <w:r w:rsidR="00D95AB7">
          <w:rPr>
            <w:color w:val="000000"/>
          </w:rPr>
          <w:t>.</w:t>
        </w:r>
      </w:ins>
    </w:p>
    <w:p w14:paraId="25B1D62D" w14:textId="3272548A" w:rsidR="004337B4" w:rsidRDefault="004337B4" w:rsidP="0021634C">
      <w:pPr>
        <w:rPr>
          <w:ins w:id="863" w:author="Gerard Blanco Bernal (Student)" w:date="2022-04-06T12:24:00Z"/>
          <w:color w:val="000000"/>
        </w:rPr>
      </w:pPr>
    </w:p>
    <w:p w14:paraId="0A53BF07" w14:textId="31D88513" w:rsidR="00FC7F5E" w:rsidRDefault="004337B4" w:rsidP="0021634C">
      <w:pPr>
        <w:rPr>
          <w:ins w:id="864" w:author="Gerard Blanco Bernal (Student)" w:date="2022-04-11T14:21:00Z"/>
          <w:color w:val="000000"/>
        </w:rPr>
      </w:pPr>
      <w:ins w:id="865" w:author="Gerard Blanco Bernal (Student)" w:date="2022-04-06T12:24:00Z">
        <w:r>
          <w:rPr>
            <w:color w:val="000000"/>
          </w:rPr>
          <w:t xml:space="preserve">For </w:t>
        </w:r>
      </w:ins>
      <w:ins w:id="866" w:author="Gerard Blanco Bernal (Student)" w:date="2022-05-01T11:10:00Z">
        <w:r w:rsidR="00FA6EA6">
          <w:rPr>
            <w:color w:val="000000"/>
          </w:rPr>
          <w:t>most</w:t>
        </w:r>
      </w:ins>
      <w:ins w:id="867" w:author="Gerard Blanco Bernal (Student)" w:date="2022-04-06T12:25:00Z">
        <w:r>
          <w:rPr>
            <w:color w:val="000000"/>
          </w:rPr>
          <w:t xml:space="preserve"> </w:t>
        </w:r>
      </w:ins>
      <w:ins w:id="868" w:author="Gerard Blanco Bernal (Student)" w:date="2022-04-06T12:24:00Z">
        <w:r>
          <w:rPr>
            <w:color w:val="000000"/>
          </w:rPr>
          <w:t xml:space="preserve">GPIO </w:t>
        </w:r>
      </w:ins>
      <w:ins w:id="869" w:author="Gerard Blanco Bernal (Student)" w:date="2022-04-06T12:36:00Z">
        <w:r w:rsidR="00FC7F5E">
          <w:rPr>
            <w:color w:val="000000"/>
          </w:rPr>
          <w:t xml:space="preserve">sensor </w:t>
        </w:r>
      </w:ins>
      <w:ins w:id="870" w:author="Gerard Blanco Bernal (Student)" w:date="2022-04-06T12:24:00Z">
        <w:r>
          <w:rPr>
            <w:color w:val="000000"/>
          </w:rPr>
          <w:t>connections to the Raspberry Pi</w:t>
        </w:r>
      </w:ins>
      <w:ins w:id="871" w:author="Gerard Blanco Bernal (Student)" w:date="2022-04-06T12:25:00Z">
        <w:r>
          <w:rPr>
            <w:color w:val="000000"/>
          </w:rPr>
          <w:t>, the GPIO Zero Python library was used.</w:t>
        </w:r>
      </w:ins>
      <w:ins w:id="872" w:author="Gerard Blanco Bernal (Student)" w:date="2022-04-06T12:26:00Z">
        <w:r>
          <w:rPr>
            <w:color w:val="000000"/>
          </w:rPr>
          <w:t xml:space="preserve"> Using this module, </w:t>
        </w:r>
        <w:r>
          <w:rPr>
            <w:color w:val="000000"/>
          </w:rPr>
          <w:lastRenderedPageBreak/>
          <w:t>c</w:t>
        </w:r>
        <w:r w:rsidRPr="004337B4">
          <w:rPr>
            <w:color w:val="000000"/>
          </w:rPr>
          <w:t xml:space="preserve">omponent interfaces </w:t>
        </w:r>
      </w:ins>
      <w:ins w:id="873" w:author="Gerard Blanco Bernal (Student)" w:date="2022-05-01T11:10:00Z">
        <w:r w:rsidR="0028218B">
          <w:rPr>
            <w:color w:val="000000"/>
          </w:rPr>
          <w:t>were</w:t>
        </w:r>
      </w:ins>
      <w:ins w:id="874" w:author="Gerard Blanco Bernal (Student)" w:date="2022-04-06T12:26:00Z">
        <w:r w:rsidRPr="004337B4">
          <w:rPr>
            <w:color w:val="000000"/>
          </w:rPr>
          <w:t xml:space="preserve"> provided to allow a frictionless way to get started with physical computing</w:t>
        </w:r>
        <w:r>
          <w:rPr>
            <w:color w:val="000000"/>
          </w:rPr>
          <w:t>.</w:t>
        </w:r>
      </w:ins>
      <w:ins w:id="875" w:author="Gerard Blanco Bernal (Student)" w:date="2022-04-06T12:27:00Z">
        <w:r>
          <w:rPr>
            <w:color w:val="000000"/>
          </w:rPr>
          <w:t xml:space="preserve"> Although there exists an equally</w:t>
        </w:r>
      </w:ins>
      <w:ins w:id="876" w:author="Gerard Blanco Bernal (Student)" w:date="2022-04-06T12:28:00Z">
        <w:r>
          <w:rPr>
            <w:color w:val="000000"/>
          </w:rPr>
          <w:t xml:space="preserve"> accredited library for GPIO pin control called RPi.GPIO, there were a few reasons</w:t>
        </w:r>
      </w:ins>
      <w:ins w:id="877" w:author="Gerard Blanco Bernal (Student)" w:date="2022-04-06T12:29:00Z">
        <w:r>
          <w:rPr>
            <w:color w:val="000000"/>
          </w:rPr>
          <w:t xml:space="preserve"> why it wasn’t used in GPIO Zero’s place.</w:t>
        </w:r>
      </w:ins>
      <w:ins w:id="878" w:author="Gerard Blanco Bernal (Student)" w:date="2022-04-06T12:30:00Z">
        <w:r w:rsidR="00BA6339">
          <w:rPr>
            <w:color w:val="000000"/>
          </w:rPr>
          <w:t xml:space="preserve"> </w:t>
        </w:r>
      </w:ins>
      <w:ins w:id="879" w:author="Gerard Blanco Bernal (Student)" w:date="2022-04-06T12:50:00Z">
        <w:r w:rsidR="000F4148" w:rsidRPr="000F4148">
          <w:rPr>
            <w:color w:val="000000"/>
          </w:rPr>
          <w:t>RPi.GPIO is most useful for providing a beginner understanding of Broadcom (BCM) numbering for pins and basic workings of GPIO connection, which the researcher didn’t need, and although there is nothing inherently wrong with this library, GPIO Zero simplifies the syntax greatly making it easier to read and debug while keeping it as short as possible. This is because GPIO Zero is built on top of RPi.GPIO as a front-end language wrapper, simplifying GPIO setup and usage [</w:t>
        </w:r>
      </w:ins>
      <w:ins w:id="880" w:author="Gerard Blanco Bernal (Student)" w:date="2022-04-14T21:57:00Z">
        <w:r w:rsidR="001E58DF">
          <w:rPr>
            <w:color w:val="000000"/>
          </w:rPr>
          <w:fldChar w:fldCharType="begin"/>
        </w:r>
        <w:r w:rsidR="001E58DF">
          <w:rPr>
            <w:color w:val="000000"/>
          </w:rPr>
          <w:instrText xml:space="preserve"> HYPERLINK  \l "_References" </w:instrText>
        </w:r>
        <w:r w:rsidR="001E58DF">
          <w:rPr>
            <w:color w:val="000000"/>
          </w:rPr>
          <w:fldChar w:fldCharType="separate"/>
        </w:r>
        <w:r w:rsidR="001E58DF" w:rsidRPr="001E58DF">
          <w:rPr>
            <w:rStyle w:val="Hyperlink"/>
          </w:rPr>
          <w:t>23</w:t>
        </w:r>
        <w:r w:rsidR="001E58DF">
          <w:rPr>
            <w:color w:val="000000"/>
          </w:rPr>
          <w:fldChar w:fldCharType="end"/>
        </w:r>
      </w:ins>
      <w:ins w:id="881" w:author="Gerard Blanco Bernal (Student)" w:date="2022-04-06T12:50:00Z">
        <w:r w:rsidR="000F4148" w:rsidRPr="000F4148">
          <w:rPr>
            <w:color w:val="000000"/>
          </w:rPr>
          <w:t>].</w:t>
        </w:r>
        <w:r w:rsidR="000F4148">
          <w:rPr>
            <w:color w:val="000000"/>
          </w:rPr>
          <w:t xml:space="preserve"> </w:t>
        </w:r>
      </w:ins>
      <w:ins w:id="882" w:author="Gerard Blanco Bernal (Student)" w:date="2022-04-06T12:49:00Z">
        <w:r w:rsidR="00A97547">
          <w:rPr>
            <w:color w:val="000000"/>
          </w:rPr>
          <w:t>However, as t</w:t>
        </w:r>
      </w:ins>
      <w:ins w:id="883" w:author="Gerard Blanco Bernal (Student)" w:date="2022-04-06T12:38:00Z">
        <w:r w:rsidR="00FC7F5E">
          <w:rPr>
            <w:color w:val="000000"/>
          </w:rPr>
          <w:t xml:space="preserve">he RPi.GPIO </w:t>
        </w:r>
        <w:r w:rsidR="00FC7F5E" w:rsidRPr="00FC7F5E">
          <w:rPr>
            <w:color w:val="000000"/>
          </w:rPr>
          <w:t xml:space="preserve">module is </w:t>
        </w:r>
      </w:ins>
      <w:ins w:id="884" w:author="Gerard Blanco Bernal (Student)" w:date="2022-04-06T12:49:00Z">
        <w:r w:rsidR="00A97547">
          <w:rPr>
            <w:color w:val="000000"/>
          </w:rPr>
          <w:t xml:space="preserve">somewhat </w:t>
        </w:r>
      </w:ins>
      <w:ins w:id="885" w:author="Gerard Blanco Bernal (Student)" w:date="2022-04-06T12:38:00Z">
        <w:r w:rsidR="00FC7F5E" w:rsidRPr="00FC7F5E">
          <w:rPr>
            <w:color w:val="000000"/>
          </w:rPr>
          <w:t>unsuitable for real-time or timing critical applications because you cannot predict when Python will be busy garbage collecting</w:t>
        </w:r>
        <w:r w:rsidR="00FC7F5E">
          <w:rPr>
            <w:color w:val="000000"/>
          </w:rPr>
          <w:t xml:space="preserve"> [</w:t>
        </w:r>
      </w:ins>
      <w:ins w:id="886" w:author="Gerard Blanco Bernal (Student)" w:date="2022-04-14T21:57:00Z">
        <w:r w:rsidR="001E58DF">
          <w:rPr>
            <w:color w:val="000000"/>
          </w:rPr>
          <w:fldChar w:fldCharType="begin"/>
        </w:r>
        <w:r w:rsidR="001E58DF">
          <w:rPr>
            <w:color w:val="000000"/>
          </w:rPr>
          <w:instrText xml:space="preserve"> HYPERLINK  \l "_References" </w:instrText>
        </w:r>
        <w:r w:rsidR="001E58DF">
          <w:rPr>
            <w:color w:val="000000"/>
          </w:rPr>
          <w:fldChar w:fldCharType="separate"/>
        </w:r>
        <w:r w:rsidR="001E58DF" w:rsidRPr="001E58DF">
          <w:rPr>
            <w:rStyle w:val="Hyperlink"/>
          </w:rPr>
          <w:t>24</w:t>
        </w:r>
        <w:r w:rsidR="001E58DF">
          <w:rPr>
            <w:color w:val="000000"/>
          </w:rPr>
          <w:fldChar w:fldCharType="end"/>
        </w:r>
      </w:ins>
      <w:ins w:id="887" w:author="Gerard Blanco Bernal (Student)" w:date="2022-04-06T12:38:00Z">
        <w:r w:rsidR="00FC7F5E">
          <w:rPr>
            <w:color w:val="000000"/>
          </w:rPr>
          <w:t>]</w:t>
        </w:r>
      </w:ins>
      <w:ins w:id="888" w:author="Gerard Blanco Bernal (Student)" w:date="2022-04-06T12:49:00Z">
        <w:r w:rsidR="00A97547">
          <w:rPr>
            <w:color w:val="000000"/>
          </w:rPr>
          <w:t xml:space="preserve">, </w:t>
        </w:r>
      </w:ins>
      <w:ins w:id="889" w:author="Gerard Blanco Bernal (Student)" w:date="2022-04-06T12:50:00Z">
        <w:r w:rsidR="000F4148">
          <w:rPr>
            <w:color w:val="000000"/>
          </w:rPr>
          <w:t xml:space="preserve">the </w:t>
        </w:r>
      </w:ins>
      <w:ins w:id="890" w:author="Gerard Blanco Bernal (Student)" w:date="2022-04-06T12:49:00Z">
        <w:r w:rsidR="00A97547">
          <w:rPr>
            <w:color w:val="000000"/>
          </w:rPr>
          <w:t xml:space="preserve">GPIO Zero </w:t>
        </w:r>
      </w:ins>
      <w:ins w:id="891" w:author="Gerard Blanco Bernal (Student)" w:date="2022-04-06T12:51:00Z">
        <w:r w:rsidR="000F4148">
          <w:rPr>
            <w:color w:val="000000"/>
          </w:rPr>
          <w:t xml:space="preserve">module </w:t>
        </w:r>
      </w:ins>
      <w:ins w:id="892" w:author="Gerard Blanco Bernal (Student)" w:date="2022-04-06T12:49:00Z">
        <w:r w:rsidR="00A97547">
          <w:rPr>
            <w:color w:val="000000"/>
          </w:rPr>
          <w:t xml:space="preserve">is too. Thankfully, no features </w:t>
        </w:r>
      </w:ins>
      <w:ins w:id="893" w:author="Gerard Blanco Bernal (Student)" w:date="2022-04-06T12:51:00Z">
        <w:r w:rsidR="000F4148">
          <w:rPr>
            <w:color w:val="000000"/>
          </w:rPr>
          <w:t xml:space="preserve">of the prototype </w:t>
        </w:r>
      </w:ins>
      <w:ins w:id="894" w:author="Gerard Blanco Bernal (Student)" w:date="2022-04-06T12:49:00Z">
        <w:r w:rsidR="00A97547">
          <w:rPr>
            <w:color w:val="000000"/>
          </w:rPr>
          <w:t>w</w:t>
        </w:r>
      </w:ins>
      <w:ins w:id="895" w:author="Gerard Blanco Bernal (Student)" w:date="2022-04-06T12:50:00Z">
        <w:r w:rsidR="000F4148">
          <w:rPr>
            <w:color w:val="000000"/>
          </w:rPr>
          <w:t xml:space="preserve">orked to such a high degree of </w:t>
        </w:r>
      </w:ins>
      <w:ins w:id="896" w:author="Gerard Blanco Bernal (Student)" w:date="2022-04-06T12:51:00Z">
        <w:r w:rsidR="000F4148">
          <w:rPr>
            <w:color w:val="000000"/>
          </w:rPr>
          <w:t xml:space="preserve">timing accuracy where this would be a noticeable issue, </w:t>
        </w:r>
      </w:ins>
      <w:ins w:id="897" w:author="Gerard Blanco Bernal (Student)" w:date="2022-04-06T12:52:00Z">
        <w:r w:rsidR="000F4148">
          <w:rPr>
            <w:color w:val="000000"/>
          </w:rPr>
          <w:t>so this was never a problem for the researcher.</w:t>
        </w:r>
      </w:ins>
    </w:p>
    <w:p w14:paraId="0E6D1BA0" w14:textId="0AC975A3" w:rsidR="0004099B" w:rsidRDefault="0004099B" w:rsidP="0021634C">
      <w:pPr>
        <w:rPr>
          <w:ins w:id="898" w:author="Gerard Blanco Bernal (Student)" w:date="2022-04-11T14:21:00Z"/>
          <w:color w:val="000000"/>
        </w:rPr>
      </w:pPr>
    </w:p>
    <w:p w14:paraId="6DB29DA4" w14:textId="5629D2FE" w:rsidR="0004099B" w:rsidRDefault="0004099B" w:rsidP="0021634C">
      <w:pPr>
        <w:rPr>
          <w:ins w:id="899" w:author="Gerard Blanco Bernal (Student)" w:date="2022-05-01T12:17:00Z"/>
          <w:color w:val="000000"/>
        </w:rPr>
      </w:pPr>
      <w:ins w:id="900" w:author="Gerard Blanco Bernal (Student)" w:date="2022-04-11T14:21:00Z">
        <w:r>
          <w:rPr>
            <w:color w:val="000000"/>
          </w:rPr>
          <w:t>Additio</w:t>
        </w:r>
      </w:ins>
      <w:ins w:id="901" w:author="Gerard Blanco Bernal (Student)" w:date="2022-04-11T14:22:00Z">
        <w:r>
          <w:rPr>
            <w:color w:val="000000"/>
          </w:rPr>
          <w:t xml:space="preserve">nally, for all wiring and schematics that the researcher designed and would </w:t>
        </w:r>
      </w:ins>
      <w:ins w:id="902" w:author="Gerard Blanco Bernal (Student)" w:date="2022-04-11T14:25:00Z">
        <w:r>
          <w:rPr>
            <w:color w:val="000000"/>
          </w:rPr>
          <w:t xml:space="preserve">then </w:t>
        </w:r>
      </w:ins>
      <w:ins w:id="903" w:author="Gerard Blanco Bernal (Student)" w:date="2022-04-11T14:22:00Z">
        <w:r>
          <w:rPr>
            <w:color w:val="000000"/>
          </w:rPr>
          <w:t>include in the report, Fritzin</w:t>
        </w:r>
      </w:ins>
      <w:ins w:id="904" w:author="Gerard Blanco Bernal (Student)" w:date="2022-04-11T14:23:00Z">
        <w:r>
          <w:rPr>
            <w:color w:val="000000"/>
          </w:rPr>
          <w:t xml:space="preserve">g and Inkscape were used. Fritzing is an open-sourced software for electronics hardware design; it has an overwhelming support for </w:t>
        </w:r>
      </w:ins>
      <w:ins w:id="905" w:author="Gerard Blanco Bernal (Student)" w:date="2022-04-11T14:24:00Z">
        <w:r>
          <w:rPr>
            <w:color w:val="000000"/>
          </w:rPr>
          <w:t xml:space="preserve">Raspberry Pi sensors, </w:t>
        </w:r>
      </w:ins>
      <w:ins w:id="906" w:author="Gerard Blanco Bernal (Student)" w:date="2022-04-11T14:25:00Z">
        <w:r>
          <w:rPr>
            <w:color w:val="000000"/>
          </w:rPr>
          <w:t>actuators,</w:t>
        </w:r>
      </w:ins>
      <w:ins w:id="907" w:author="Gerard Blanco Bernal (Student)" w:date="2022-04-11T14:24:00Z">
        <w:r>
          <w:rPr>
            <w:color w:val="000000"/>
          </w:rPr>
          <w:t xml:space="preserve"> and all hardware in between, making it an ideal choice for simple and intuitive </w:t>
        </w:r>
      </w:ins>
      <w:ins w:id="908" w:author="Gerard Blanco Bernal (Student)" w:date="2022-04-11T14:25:00Z">
        <w:r>
          <w:rPr>
            <w:color w:val="000000"/>
          </w:rPr>
          <w:t>prototype circuitry design. Inkscape on the other hand</w:t>
        </w:r>
      </w:ins>
      <w:ins w:id="909" w:author="Gerard Blanco Bernal (Student)" w:date="2022-04-11T14:26:00Z">
        <w:r>
          <w:rPr>
            <w:color w:val="000000"/>
          </w:rPr>
          <w:t xml:space="preserve"> is </w:t>
        </w:r>
      </w:ins>
      <w:ins w:id="910" w:author="Gerard Blanco Bernal (Student)" w:date="2022-05-01T11:11:00Z">
        <w:r w:rsidR="0028218B">
          <w:rPr>
            <w:color w:val="000000"/>
          </w:rPr>
          <w:t xml:space="preserve">a </w:t>
        </w:r>
      </w:ins>
      <w:ins w:id="911" w:author="Gerard Blanco Bernal (Student)" w:date="2022-04-11T14:26:00Z">
        <w:r>
          <w:rPr>
            <w:color w:val="000000"/>
          </w:rPr>
          <w:t xml:space="preserve">vector graphics editor; the researcher primarily used Inkscape to draw and model the non-electronic hardware components of the prototype such as the </w:t>
        </w:r>
      </w:ins>
      <w:ins w:id="912" w:author="Gerard Blanco Bernal (Student)" w:date="2022-04-11T14:27:00Z">
        <w:r w:rsidR="00B7599A">
          <w:rPr>
            <w:color w:val="000000"/>
          </w:rPr>
          <w:t xml:space="preserve">greenhouse structure as can be seen in Figure </w:t>
        </w:r>
      </w:ins>
      <w:r w:rsidR="00E940C1">
        <w:rPr>
          <w:color w:val="000000"/>
        </w:rPr>
        <w:t>4</w:t>
      </w:r>
      <w:ins w:id="913" w:author="Gerard Blanco Bernal (Student)" w:date="2022-04-11T14:27:00Z">
        <w:r w:rsidR="00B7599A">
          <w:rPr>
            <w:color w:val="000000"/>
          </w:rPr>
          <w:t xml:space="preserve">, and the water drum as can be seen in Figure </w:t>
        </w:r>
      </w:ins>
      <w:r w:rsidR="00E940C1">
        <w:rPr>
          <w:color w:val="000000"/>
        </w:rPr>
        <w:t>3</w:t>
      </w:r>
      <w:ins w:id="914" w:author="Gerard Blanco Bernal (Student)" w:date="2022-04-11T14:27:00Z">
        <w:r w:rsidR="00B7599A">
          <w:rPr>
            <w:color w:val="000000"/>
          </w:rPr>
          <w:t>.</w:t>
        </w:r>
      </w:ins>
    </w:p>
    <w:p w14:paraId="1D9043B3" w14:textId="4281F34F" w:rsidR="00264106" w:rsidRDefault="00264106" w:rsidP="0021634C">
      <w:pPr>
        <w:rPr>
          <w:ins w:id="915" w:author="Gerard Blanco Bernal (Student)" w:date="2022-05-01T12:17:00Z"/>
          <w:color w:val="000000"/>
        </w:rPr>
      </w:pPr>
    </w:p>
    <w:p w14:paraId="0E5FE9E8" w14:textId="3909ABE6" w:rsidR="00264106" w:rsidRDefault="00264106" w:rsidP="0021634C">
      <w:pPr>
        <w:rPr>
          <w:ins w:id="916" w:author="Gerard Blanco Bernal (Student)" w:date="2022-04-06T12:36:00Z"/>
          <w:color w:val="000000"/>
        </w:rPr>
      </w:pPr>
      <w:ins w:id="917" w:author="Gerard Blanco Bernal (Student)" w:date="2022-05-01T12:17:00Z">
        <w:r>
          <w:rPr>
            <w:color w:val="000000"/>
          </w:rPr>
          <w:t>Finally, in order to model the relationship between the different features and hardware present in the prototype, the researcher de</w:t>
        </w:r>
      </w:ins>
      <w:ins w:id="918" w:author="Gerard Blanco Bernal (Student)" w:date="2022-05-01T12:18:00Z">
        <w:r>
          <w:rPr>
            <w:color w:val="000000"/>
          </w:rPr>
          <w:t>signed a supplementary ER-Diagram</w:t>
        </w:r>
      </w:ins>
      <w:ins w:id="919" w:author="Gerard Blanco Bernal (Student)" w:date="2022-05-01T12:19:00Z">
        <w:r w:rsidR="00AD54AB">
          <w:rPr>
            <w:color w:val="000000"/>
          </w:rPr>
          <w:t xml:space="preserve"> (</w:t>
        </w:r>
        <w:r w:rsidR="00AD54AB">
          <w:rPr>
            <w:color w:val="000000"/>
          </w:rPr>
          <w:fldChar w:fldCharType="begin"/>
        </w:r>
        <w:r w:rsidR="00AD54AB">
          <w:rPr>
            <w:color w:val="000000"/>
          </w:rPr>
          <w:instrText xml:space="preserve"> HYPERLINK  \l "_Appendices" </w:instrText>
        </w:r>
        <w:r w:rsidR="00AD54AB">
          <w:rPr>
            <w:color w:val="000000"/>
          </w:rPr>
          <w:fldChar w:fldCharType="separate"/>
        </w:r>
        <w:r w:rsidR="00AD54AB" w:rsidRPr="00AD54AB">
          <w:rPr>
            <w:rStyle w:val="Hyperlink"/>
          </w:rPr>
          <w:t>Appendix K</w:t>
        </w:r>
        <w:r w:rsidR="00AD54AB">
          <w:rPr>
            <w:color w:val="000000"/>
          </w:rPr>
          <w:fldChar w:fldCharType="end"/>
        </w:r>
        <w:r w:rsidR="00AD54AB">
          <w:rPr>
            <w:color w:val="000000"/>
          </w:rPr>
          <w:t xml:space="preserve">). This helped </w:t>
        </w:r>
        <w:r w:rsidR="00AD54AB" w:rsidRPr="00AD54AB">
          <w:rPr>
            <w:color w:val="000000"/>
          </w:rPr>
          <w:t>identify different system elements and their relationships with each other</w:t>
        </w:r>
        <w:r w:rsidR="00AD54AB">
          <w:rPr>
            <w:color w:val="000000"/>
          </w:rPr>
          <w:t xml:space="preserve">, further helping with </w:t>
        </w:r>
      </w:ins>
      <w:ins w:id="920" w:author="Gerard Blanco Bernal (Student)" w:date="2022-05-01T12:20:00Z">
        <w:r w:rsidR="00AD54AB" w:rsidRPr="00AD54AB">
          <w:rPr>
            <w:color w:val="000000"/>
          </w:rPr>
          <w:t>determining requirements</w:t>
        </w:r>
        <w:r w:rsidR="00AD54AB">
          <w:rPr>
            <w:color w:val="000000"/>
          </w:rPr>
          <w:t xml:space="preserve"> for the project.</w:t>
        </w:r>
      </w:ins>
    </w:p>
    <w:p w14:paraId="728B261F" w14:textId="77777777" w:rsidR="000F4148" w:rsidRDefault="000F4148" w:rsidP="0021634C">
      <w:pPr>
        <w:rPr>
          <w:ins w:id="921" w:author="Gerard Blanco Bernal (Student)" w:date="2022-04-06T12:34:00Z"/>
          <w:color w:val="000000"/>
        </w:rPr>
      </w:pPr>
    </w:p>
    <w:p w14:paraId="64D095A0" w14:textId="2EB7395F" w:rsidR="00C44803" w:rsidRPr="00761D06" w:rsidRDefault="00C44803" w:rsidP="0021634C">
      <w:pPr>
        <w:rPr>
          <w:ins w:id="922" w:author="Gerard Blanco Bernal (Student)" w:date="2022-04-05T23:32:00Z"/>
          <w:color w:val="000000"/>
          <w:rPrChange w:id="923" w:author="Gerard Blanco Bernal (Student)" w:date="2022-04-06T11:46:00Z">
            <w:rPr>
              <w:ins w:id="924" w:author="Gerard Blanco Bernal (Student)" w:date="2022-04-05T23:32:00Z"/>
              <w:color w:val="000000"/>
              <w:sz w:val="22"/>
              <w:szCs w:val="22"/>
            </w:rPr>
          </w:rPrChange>
        </w:rPr>
      </w:pPr>
    </w:p>
    <w:p w14:paraId="2E9BF873" w14:textId="488DCD96" w:rsidR="006A72B8" w:rsidRPr="00E137EE" w:rsidDel="00C44803" w:rsidRDefault="006A72B8" w:rsidP="0021634C">
      <w:pPr>
        <w:rPr>
          <w:del w:id="925" w:author="Gerard Blanco Bernal (Student)" w:date="2022-04-05T23:31:00Z"/>
          <w:color w:val="000000"/>
          <w:sz w:val="22"/>
          <w:szCs w:val="22"/>
          <w:lang w:val="es-ES"/>
          <w:rPrChange w:id="926" w:author="Gerard Blanco Bernal (Student)" w:date="2022-04-05T23:27:00Z">
            <w:rPr>
              <w:del w:id="927" w:author="Gerard Blanco Bernal (Student)" w:date="2022-04-05T23:31:00Z"/>
              <w:color w:val="000000"/>
              <w:sz w:val="22"/>
              <w:szCs w:val="22"/>
            </w:rPr>
          </w:rPrChange>
        </w:rPr>
      </w:pPr>
    </w:p>
    <w:p w14:paraId="2F795DB5" w14:textId="0314DAE6" w:rsidR="006A72B8" w:rsidRPr="00E137EE" w:rsidDel="00C44803" w:rsidRDefault="006A72B8">
      <w:pPr>
        <w:ind w:left="346" w:hanging="346"/>
        <w:rPr>
          <w:del w:id="928" w:author="Gerard Blanco Bernal (Student)" w:date="2022-04-05T23:31:00Z"/>
          <w:color w:val="000000"/>
          <w:sz w:val="22"/>
          <w:szCs w:val="22"/>
          <w:lang w:val="es-ES"/>
          <w:rPrChange w:id="929" w:author="Gerard Blanco Bernal (Student)" w:date="2022-04-05T23:27:00Z">
            <w:rPr>
              <w:del w:id="930" w:author="Gerard Blanco Bernal (Student)" w:date="2022-04-05T23:31:00Z"/>
              <w:color w:val="000000"/>
              <w:sz w:val="22"/>
              <w:szCs w:val="22"/>
            </w:rPr>
          </w:rPrChange>
        </w:rPr>
        <w:pPrChange w:id="931" w:author="Gerard Blanco Bernal (Student)" w:date="2022-04-05T22:19:00Z">
          <w:pPr/>
        </w:pPrChange>
      </w:pPr>
    </w:p>
    <w:p w14:paraId="263F64AF" w14:textId="521E5024" w:rsidR="006A72B8" w:rsidRPr="00E137EE" w:rsidDel="00C44803" w:rsidRDefault="006A72B8" w:rsidP="0021634C">
      <w:pPr>
        <w:rPr>
          <w:del w:id="932" w:author="Gerard Blanco Bernal (Student)" w:date="2022-04-05T23:31:00Z"/>
          <w:color w:val="000000"/>
          <w:sz w:val="22"/>
          <w:szCs w:val="22"/>
          <w:lang w:val="es-ES"/>
          <w:rPrChange w:id="933" w:author="Gerard Blanco Bernal (Student)" w:date="2022-04-05T23:27:00Z">
            <w:rPr>
              <w:del w:id="934" w:author="Gerard Blanco Bernal (Student)" w:date="2022-04-05T23:31:00Z"/>
              <w:color w:val="000000"/>
              <w:sz w:val="22"/>
              <w:szCs w:val="22"/>
            </w:rPr>
          </w:rPrChange>
        </w:rPr>
      </w:pPr>
    </w:p>
    <w:p w14:paraId="31F72A81" w14:textId="6FF563D2" w:rsidR="006A72B8" w:rsidRPr="00E137EE" w:rsidDel="00C44803" w:rsidRDefault="006A72B8" w:rsidP="0021634C">
      <w:pPr>
        <w:rPr>
          <w:del w:id="935" w:author="Gerard Blanco Bernal (Student)" w:date="2022-04-05T23:31:00Z"/>
          <w:color w:val="000000"/>
          <w:sz w:val="22"/>
          <w:szCs w:val="22"/>
          <w:lang w:val="es-ES"/>
          <w:rPrChange w:id="936" w:author="Gerard Blanco Bernal (Student)" w:date="2022-04-05T23:27:00Z">
            <w:rPr>
              <w:del w:id="937" w:author="Gerard Blanco Bernal (Student)" w:date="2022-04-05T23:31:00Z"/>
              <w:color w:val="000000"/>
              <w:sz w:val="22"/>
              <w:szCs w:val="22"/>
            </w:rPr>
          </w:rPrChange>
        </w:rPr>
      </w:pPr>
    </w:p>
    <w:p w14:paraId="47991CBE" w14:textId="340371F7" w:rsidR="006A72B8" w:rsidRPr="00E137EE" w:rsidDel="00C44803" w:rsidRDefault="006A72B8" w:rsidP="0021634C">
      <w:pPr>
        <w:rPr>
          <w:del w:id="938" w:author="Gerard Blanco Bernal (Student)" w:date="2022-04-05T23:31:00Z"/>
          <w:color w:val="000000"/>
          <w:sz w:val="22"/>
          <w:szCs w:val="22"/>
          <w:lang w:val="es-ES"/>
          <w:rPrChange w:id="939" w:author="Gerard Blanco Bernal (Student)" w:date="2022-04-05T23:27:00Z">
            <w:rPr>
              <w:del w:id="940" w:author="Gerard Blanco Bernal (Student)" w:date="2022-04-05T23:31:00Z"/>
              <w:color w:val="000000"/>
              <w:sz w:val="22"/>
              <w:szCs w:val="22"/>
            </w:rPr>
          </w:rPrChange>
        </w:rPr>
      </w:pPr>
    </w:p>
    <w:p w14:paraId="4278DC5A" w14:textId="225DA62D" w:rsidR="006A72B8" w:rsidRPr="00E137EE" w:rsidDel="00C44803" w:rsidRDefault="006A72B8" w:rsidP="0021634C">
      <w:pPr>
        <w:rPr>
          <w:del w:id="941" w:author="Gerard Blanco Bernal (Student)" w:date="2022-04-05T23:32:00Z"/>
          <w:color w:val="000000"/>
          <w:sz w:val="22"/>
          <w:szCs w:val="22"/>
          <w:lang w:val="es-ES"/>
          <w:rPrChange w:id="942" w:author="Gerard Blanco Bernal (Student)" w:date="2022-04-05T23:27:00Z">
            <w:rPr>
              <w:del w:id="943" w:author="Gerard Blanco Bernal (Student)" w:date="2022-04-05T23:32:00Z"/>
              <w:color w:val="000000"/>
              <w:sz w:val="22"/>
              <w:szCs w:val="22"/>
            </w:rPr>
          </w:rPrChange>
        </w:rPr>
      </w:pPr>
    </w:p>
    <w:p w14:paraId="5AA71C7D" w14:textId="77777777" w:rsidR="00A5400C" w:rsidRPr="00E137EE" w:rsidDel="00C44803" w:rsidRDefault="00A5400C" w:rsidP="0021634C">
      <w:pPr>
        <w:rPr>
          <w:del w:id="944" w:author="Gerard Blanco Bernal (Student)" w:date="2022-04-05T23:32:00Z"/>
          <w:color w:val="000000"/>
          <w:sz w:val="22"/>
          <w:szCs w:val="22"/>
          <w:lang w:val="es-ES"/>
          <w:rPrChange w:id="945" w:author="Gerard Blanco Bernal (Student)" w:date="2022-04-05T23:27:00Z">
            <w:rPr>
              <w:del w:id="946" w:author="Gerard Blanco Bernal (Student)" w:date="2022-04-05T23:32:00Z"/>
              <w:color w:val="000000"/>
              <w:sz w:val="22"/>
              <w:szCs w:val="22"/>
            </w:rPr>
          </w:rPrChange>
        </w:rPr>
      </w:pPr>
    </w:p>
    <w:p w14:paraId="018E1217" w14:textId="77777777" w:rsidR="0021634C" w:rsidRPr="00E137EE" w:rsidDel="00C44803" w:rsidRDefault="0021634C" w:rsidP="0021634C">
      <w:pPr>
        <w:rPr>
          <w:del w:id="947" w:author="Gerard Blanco Bernal (Student)" w:date="2022-04-05T23:32:00Z"/>
          <w:color w:val="000000"/>
          <w:sz w:val="22"/>
          <w:szCs w:val="22"/>
          <w:lang w:val="es-ES"/>
          <w:rPrChange w:id="948" w:author="Gerard Blanco Bernal (Student)" w:date="2022-04-05T23:27:00Z">
            <w:rPr>
              <w:del w:id="949" w:author="Gerard Blanco Bernal (Student)" w:date="2022-04-05T23:32:00Z"/>
              <w:color w:val="000000"/>
              <w:sz w:val="22"/>
              <w:szCs w:val="22"/>
            </w:rPr>
          </w:rPrChange>
        </w:rPr>
      </w:pPr>
    </w:p>
    <w:p w14:paraId="0D23023E" w14:textId="7071B532" w:rsidR="0021634C" w:rsidRDefault="0021634C" w:rsidP="0021634C">
      <w:pPr>
        <w:rPr>
          <w:color w:val="000000"/>
          <w:sz w:val="22"/>
          <w:szCs w:val="22"/>
        </w:rPr>
      </w:pPr>
      <w:r w:rsidRPr="0021634C">
        <w:rPr>
          <w:b/>
          <w:bCs/>
          <w:color w:val="000000"/>
          <w:sz w:val="22"/>
          <w:szCs w:val="22"/>
        </w:rPr>
        <w:t>4.1.</w:t>
      </w:r>
      <w:r>
        <w:rPr>
          <w:b/>
          <w:bCs/>
          <w:color w:val="000000"/>
          <w:sz w:val="22"/>
          <w:szCs w:val="22"/>
        </w:rPr>
        <w:t>2</w:t>
      </w:r>
      <w:r w:rsidR="00F3773E">
        <w:rPr>
          <w:b/>
          <w:bCs/>
          <w:color w:val="000000"/>
          <w:sz w:val="22"/>
          <w:szCs w:val="22"/>
        </w:rPr>
        <w:t xml:space="preserve"> Weed Detection</w:t>
      </w:r>
    </w:p>
    <w:p w14:paraId="58BDCF0D" w14:textId="11DE6C1F" w:rsidR="00A5400C" w:rsidDel="000F4148" w:rsidRDefault="00A5400C" w:rsidP="0021634C">
      <w:pPr>
        <w:rPr>
          <w:del w:id="950" w:author="Gerard Blanco Bernal (Student)" w:date="2022-04-06T12:54:00Z"/>
          <w:color w:val="000000"/>
          <w:sz w:val="22"/>
          <w:szCs w:val="22"/>
        </w:rPr>
      </w:pPr>
    </w:p>
    <w:p w14:paraId="7F615B64" w14:textId="0CE87301" w:rsidR="00181C8A" w:rsidRPr="00761D06" w:rsidDel="00371E30" w:rsidRDefault="00181C8A" w:rsidP="0021634C">
      <w:pPr>
        <w:rPr>
          <w:del w:id="951" w:author="Gerard Blanco Bernal (Student)" w:date="2022-04-06T13:12:00Z"/>
          <w:color w:val="000000"/>
          <w:rPrChange w:id="952" w:author="Gerard Blanco Bernal (Student)" w:date="2022-04-06T11:46:00Z">
            <w:rPr>
              <w:del w:id="953" w:author="Gerard Blanco Bernal (Student)" w:date="2022-04-06T13:12:00Z"/>
              <w:color w:val="000000"/>
              <w:sz w:val="22"/>
              <w:szCs w:val="22"/>
            </w:rPr>
          </w:rPrChange>
        </w:rPr>
      </w:pPr>
      <w:del w:id="954" w:author="Gerard Blanco Bernal (Student)" w:date="2022-04-06T13:12:00Z">
        <w:r w:rsidRPr="00761D06" w:rsidDel="00371E30">
          <w:rPr>
            <w:color w:val="000000"/>
            <w:rPrChange w:id="955" w:author="Gerard Blanco Bernal (Student)" w:date="2022-04-06T11:45:00Z">
              <w:rPr>
                <w:color w:val="000000"/>
                <w:sz w:val="22"/>
                <w:szCs w:val="22"/>
              </w:rPr>
            </w:rPrChange>
          </w:rPr>
          <w:delText xml:space="preserve">(Talk about why you used legacy instead of Bullseye... needed camera for weed detection, but RealVNC would not show screen when legacy camera interface was turned on, </w:delText>
        </w:r>
        <w:r w:rsidRPr="00761D06" w:rsidDel="00371E30">
          <w:rPr>
            <w:color w:val="000000"/>
            <w:rPrChange w:id="956" w:author="Gerard Blanco Bernal (Student)" w:date="2022-04-06T11:46:00Z">
              <w:rPr>
                <w:color w:val="000000"/>
                <w:sz w:val="22"/>
                <w:szCs w:val="22"/>
              </w:rPr>
            </w:rPrChange>
          </w:rPr>
          <w:delText>so you had to flash the Legacy OS instead)</w:delText>
        </w:r>
      </w:del>
    </w:p>
    <w:p w14:paraId="10017256" w14:textId="5723CE77" w:rsidR="006A72B8" w:rsidDel="000F4148" w:rsidRDefault="006A72B8" w:rsidP="0021634C">
      <w:pPr>
        <w:rPr>
          <w:del w:id="957" w:author="Gerard Blanco Bernal (Student)" w:date="2022-04-06T11:45:00Z"/>
          <w:color w:val="000000"/>
        </w:rPr>
      </w:pPr>
    </w:p>
    <w:p w14:paraId="13B49867" w14:textId="52FE8636" w:rsidR="000F4148" w:rsidRDefault="000F4148" w:rsidP="0021634C">
      <w:pPr>
        <w:rPr>
          <w:ins w:id="958" w:author="Gerard Blanco Bernal (Student)" w:date="2022-04-06T12:54:00Z"/>
          <w:color w:val="000000"/>
        </w:rPr>
      </w:pPr>
    </w:p>
    <w:p w14:paraId="096FA72D" w14:textId="1497D6CD" w:rsidR="000F4148" w:rsidRDefault="001B48A2" w:rsidP="0021634C">
      <w:pPr>
        <w:rPr>
          <w:ins w:id="959" w:author="Gerard Blanco Bernal (Student)" w:date="2022-04-06T13:03:00Z"/>
          <w:color w:val="000000"/>
        </w:rPr>
      </w:pPr>
      <w:ins w:id="960" w:author="Gerard Blanco Bernal (Student)" w:date="2022-04-06T12:58:00Z">
        <w:r>
          <w:rPr>
            <w:color w:val="000000"/>
          </w:rPr>
          <w:t>T</w:t>
        </w:r>
      </w:ins>
      <w:ins w:id="961" w:author="Gerard Blanco Bernal (Student)" w:date="2022-04-06T12:56:00Z">
        <w:r>
          <w:rPr>
            <w:color w:val="000000"/>
          </w:rPr>
          <w:t xml:space="preserve">he earlier components of the prototype </w:t>
        </w:r>
      </w:ins>
      <w:ins w:id="962" w:author="Gerard Blanco Bernal (Student)" w:date="2022-04-06T12:58:00Z">
        <w:r>
          <w:rPr>
            <w:color w:val="000000"/>
          </w:rPr>
          <w:t xml:space="preserve">were originally </w:t>
        </w:r>
      </w:ins>
      <w:ins w:id="963" w:author="Gerard Blanco Bernal (Student)" w:date="2022-04-06T18:01:00Z">
        <w:r w:rsidR="009756C2">
          <w:rPr>
            <w:color w:val="000000"/>
          </w:rPr>
          <w:t>designed</w:t>
        </w:r>
      </w:ins>
      <w:ins w:id="964" w:author="Gerard Blanco Bernal (Student)" w:date="2022-04-06T12:58:00Z">
        <w:r>
          <w:rPr>
            <w:color w:val="000000"/>
          </w:rPr>
          <w:t xml:space="preserve"> </w:t>
        </w:r>
      </w:ins>
      <w:ins w:id="965" w:author="Gerard Blanco Bernal (Student)" w:date="2022-04-06T12:56:00Z">
        <w:r>
          <w:rPr>
            <w:color w:val="000000"/>
          </w:rPr>
          <w:t xml:space="preserve">on </w:t>
        </w:r>
      </w:ins>
      <w:ins w:id="966" w:author="Gerard Blanco Bernal (Student)" w:date="2022-04-06T12:57:00Z">
        <w:r>
          <w:rPr>
            <w:color w:val="000000"/>
          </w:rPr>
          <w:t xml:space="preserve">the </w:t>
        </w:r>
      </w:ins>
      <w:ins w:id="967" w:author="Gerard Blanco Bernal (Student)" w:date="2022-04-06T12:58:00Z">
        <w:r>
          <w:rPr>
            <w:color w:val="000000"/>
          </w:rPr>
          <w:t xml:space="preserve">Debian </w:t>
        </w:r>
      </w:ins>
      <w:ins w:id="968" w:author="Gerard Blanco Bernal (Student)" w:date="2022-04-06T12:57:00Z">
        <w:r>
          <w:rPr>
            <w:color w:val="000000"/>
          </w:rPr>
          <w:t>‘Bullseye’</w:t>
        </w:r>
      </w:ins>
      <w:ins w:id="969" w:author="Gerard Blanco Bernal (Student)" w:date="2022-04-06T12:58:00Z">
        <w:r>
          <w:rPr>
            <w:color w:val="000000"/>
          </w:rPr>
          <w:t xml:space="preserve"> version of the Raspberry Pi OS. However, the re</w:t>
        </w:r>
      </w:ins>
      <w:ins w:id="970" w:author="Gerard Blanco Bernal (Student)" w:date="2022-04-06T12:59:00Z">
        <w:r>
          <w:rPr>
            <w:color w:val="000000"/>
          </w:rPr>
          <w:t>searcher quickly ran into some issues.</w:t>
        </w:r>
      </w:ins>
    </w:p>
    <w:p w14:paraId="6A652C11" w14:textId="46588575" w:rsidR="00947E22" w:rsidRDefault="00947E22" w:rsidP="0021634C">
      <w:pPr>
        <w:rPr>
          <w:ins w:id="971" w:author="Gerard Blanco Bernal (Student)" w:date="2022-04-06T13:03:00Z"/>
          <w:color w:val="000000"/>
        </w:rPr>
      </w:pPr>
    </w:p>
    <w:p w14:paraId="4D04A7F4" w14:textId="0427BA6D" w:rsidR="00947E22" w:rsidRPr="00E723E0" w:rsidRDefault="00947E22" w:rsidP="0021634C">
      <w:pPr>
        <w:rPr>
          <w:ins w:id="972" w:author="Gerard Blanco Bernal (Student)" w:date="2022-04-06T12:54:00Z"/>
          <w:color w:val="000000"/>
          <w:rPrChange w:id="973" w:author="Gerard Blanco Bernal (Student)" w:date="2022-04-06T13:40:00Z">
            <w:rPr>
              <w:ins w:id="974" w:author="Gerard Blanco Bernal (Student)" w:date="2022-04-06T12:54:00Z"/>
              <w:color w:val="000000"/>
              <w:sz w:val="22"/>
              <w:szCs w:val="22"/>
            </w:rPr>
          </w:rPrChange>
        </w:rPr>
      </w:pPr>
      <w:ins w:id="975" w:author="Gerard Blanco Bernal (Student)" w:date="2022-04-06T13:03:00Z">
        <w:r>
          <w:rPr>
            <w:color w:val="000000"/>
          </w:rPr>
          <w:t>In order to operate a camera module with the Raspberry Pi running Bullseye, the</w:t>
        </w:r>
      </w:ins>
      <w:ins w:id="976" w:author="Gerard Blanco Bernal (Student)" w:date="2022-04-06T13:06:00Z">
        <w:r w:rsidR="007F7D77">
          <w:rPr>
            <w:color w:val="000000"/>
          </w:rPr>
          <w:t xml:space="preserve"> PiCamera Pyhton library had to be re-enabled</w:t>
        </w:r>
      </w:ins>
      <w:ins w:id="977" w:author="Gerard Blanco Bernal (Student)" w:date="2022-04-06T13:07:00Z">
        <w:r w:rsidR="007F7D77">
          <w:rPr>
            <w:color w:val="000000"/>
          </w:rPr>
          <w:t>. This was done by enab</w:t>
        </w:r>
      </w:ins>
      <w:ins w:id="978" w:author="Gerard Blanco Bernal (Student)" w:date="2022-04-06T13:08:00Z">
        <w:r w:rsidR="007F7D77">
          <w:rPr>
            <w:color w:val="000000"/>
          </w:rPr>
          <w:t xml:space="preserve">ling legacy camera support under the Raspberry Pi configuration options. To the </w:t>
        </w:r>
      </w:ins>
      <w:ins w:id="979" w:author="Gerard Blanco Bernal (Student)" w:date="2022-04-06T13:10:00Z">
        <w:r w:rsidR="00371E30">
          <w:rPr>
            <w:color w:val="000000"/>
          </w:rPr>
          <w:t>researcher’s</w:t>
        </w:r>
      </w:ins>
      <w:ins w:id="980" w:author="Gerard Blanco Bernal (Student)" w:date="2022-04-06T13:08:00Z">
        <w:r w:rsidR="007F7D77">
          <w:rPr>
            <w:color w:val="000000"/>
          </w:rPr>
          <w:t xml:space="preserve"> surprise, once rebooted the system so the ch</w:t>
        </w:r>
      </w:ins>
      <w:ins w:id="981" w:author="Gerard Blanco Bernal (Student)" w:date="2022-04-06T13:09:00Z">
        <w:r w:rsidR="007F7D77">
          <w:rPr>
            <w:color w:val="000000"/>
          </w:rPr>
          <w:t>anges could take effect, RealVNC displayed an error message</w:t>
        </w:r>
      </w:ins>
      <w:ins w:id="982" w:author="Gerard Blanco Bernal (Student)" w:date="2022-04-06T13:10:00Z">
        <w:r w:rsidR="00371E30">
          <w:rPr>
            <w:color w:val="000000"/>
          </w:rPr>
          <w:t xml:space="preserve"> which stated that it could not ‘currently show the desktop’. Although many resolution conf</w:t>
        </w:r>
      </w:ins>
      <w:ins w:id="983" w:author="Gerard Blanco Bernal (Student)" w:date="2022-04-06T13:11:00Z">
        <w:r w:rsidR="00371E30">
          <w:rPr>
            <w:color w:val="000000"/>
          </w:rPr>
          <w:t xml:space="preserve">igurations and </w:t>
        </w:r>
        <w:r w:rsidR="00371E30">
          <w:rPr>
            <w:color w:val="000000"/>
          </w:rPr>
          <w:t xml:space="preserve">display options were </w:t>
        </w:r>
      </w:ins>
      <w:ins w:id="984" w:author="Gerard Blanco Bernal (Student)" w:date="2022-04-06T13:12:00Z">
        <w:r w:rsidR="00371E30">
          <w:rPr>
            <w:color w:val="000000"/>
          </w:rPr>
          <w:t>tried</w:t>
        </w:r>
      </w:ins>
      <w:ins w:id="985" w:author="Gerard Blanco Bernal (Student)" w:date="2022-04-06T13:11:00Z">
        <w:r w:rsidR="00371E30">
          <w:rPr>
            <w:color w:val="000000"/>
          </w:rPr>
          <w:t xml:space="preserve"> as per the general consensus on Raspberry Pi forums, there was no way to rid the VNC viewer of this error besides disabling the legacy camera support which </w:t>
        </w:r>
      </w:ins>
      <w:ins w:id="986" w:author="Gerard Blanco Bernal (Student)" w:date="2022-04-06T13:13:00Z">
        <w:r w:rsidR="00371E30">
          <w:rPr>
            <w:color w:val="000000"/>
          </w:rPr>
          <w:t>the researcher</w:t>
        </w:r>
      </w:ins>
      <w:ins w:id="987" w:author="Gerard Blanco Bernal (Student)" w:date="2022-04-06T13:11:00Z">
        <w:r w:rsidR="00371E30">
          <w:rPr>
            <w:color w:val="000000"/>
          </w:rPr>
          <w:t xml:space="preserve"> needed.</w:t>
        </w:r>
      </w:ins>
      <w:ins w:id="988" w:author="Gerard Blanco Bernal (Student)" w:date="2022-04-06T13:13:00Z">
        <w:r w:rsidR="00371E30">
          <w:rPr>
            <w:color w:val="000000"/>
          </w:rPr>
          <w:t xml:space="preserve"> The only alternative was to flash the system with a ‘Legacy’ Raspberry Pi OS that tackled these problems and </w:t>
        </w:r>
        <w:r w:rsidR="00371E30">
          <w:rPr>
            <w:color w:val="000000"/>
          </w:rPr>
          <w:tab/>
          <w:t>incompatibility issues</w:t>
        </w:r>
      </w:ins>
      <w:ins w:id="989" w:author="Gerard Blanco Bernal (Student)" w:date="2022-04-06T13:14:00Z">
        <w:r w:rsidR="00371E30">
          <w:rPr>
            <w:color w:val="000000"/>
          </w:rPr>
          <w:t xml:space="preserve"> of the general release operating system.</w:t>
        </w:r>
      </w:ins>
      <w:ins w:id="990" w:author="Gerard Blanco Bernal (Student)" w:date="2022-04-06T13:15:00Z">
        <w:r w:rsidR="00505EC4">
          <w:rPr>
            <w:color w:val="000000"/>
          </w:rPr>
          <w:t xml:space="preserve"> </w:t>
        </w:r>
        <w:r w:rsidR="00505EC4" w:rsidRPr="00505EC4">
          <w:rPr>
            <w:color w:val="000000"/>
          </w:rPr>
          <w:t>The Legacy release</w:t>
        </w:r>
        <w:r w:rsidR="00505EC4">
          <w:rPr>
            <w:color w:val="000000"/>
          </w:rPr>
          <w:t xml:space="preserve"> b</w:t>
        </w:r>
        <w:r w:rsidR="00505EC4" w:rsidRPr="00505EC4">
          <w:rPr>
            <w:color w:val="000000"/>
          </w:rPr>
          <w:t>ased on Buster, the previous release of Debian, allow</w:t>
        </w:r>
        <w:r w:rsidR="00505EC4">
          <w:rPr>
            <w:color w:val="000000"/>
          </w:rPr>
          <w:t>ed for</w:t>
        </w:r>
        <w:r w:rsidR="00505EC4" w:rsidRPr="00505EC4">
          <w:rPr>
            <w:color w:val="000000"/>
          </w:rPr>
          <w:t xml:space="preserve"> the reinstatement of legacy camera interfaces</w:t>
        </w:r>
        <w:r w:rsidR="00505EC4">
          <w:rPr>
            <w:color w:val="000000"/>
          </w:rPr>
          <w:t>, and once installed, the VNC viewer</w:t>
        </w:r>
      </w:ins>
      <w:ins w:id="991" w:author="Gerard Blanco Bernal (Student)" w:date="2022-04-06T13:16:00Z">
        <w:r w:rsidR="00505EC4">
          <w:rPr>
            <w:color w:val="000000"/>
          </w:rPr>
          <w:t xml:space="preserve"> would finally work as expected a</w:t>
        </w:r>
        <w:r w:rsidR="00505EC4" w:rsidRPr="00E723E0">
          <w:rPr>
            <w:color w:val="000000"/>
          </w:rPr>
          <w:t>nd the camera module could now be used.</w:t>
        </w:r>
      </w:ins>
    </w:p>
    <w:p w14:paraId="0ADFB518" w14:textId="7E2AE86E" w:rsidR="00A5400C" w:rsidRPr="00E723E0" w:rsidDel="00761D06" w:rsidRDefault="00A5400C" w:rsidP="0021634C">
      <w:pPr>
        <w:rPr>
          <w:del w:id="992" w:author="Gerard Blanco Bernal (Student)" w:date="2022-04-06T11:45:00Z"/>
          <w:color w:val="000000"/>
          <w:rPrChange w:id="993" w:author="Gerard Blanco Bernal (Student)" w:date="2022-04-06T13:40:00Z">
            <w:rPr>
              <w:del w:id="994" w:author="Gerard Blanco Bernal (Student)" w:date="2022-04-06T11:45:00Z"/>
              <w:color w:val="000000"/>
              <w:sz w:val="22"/>
              <w:szCs w:val="22"/>
            </w:rPr>
          </w:rPrChange>
        </w:rPr>
      </w:pPr>
    </w:p>
    <w:p w14:paraId="0697BC09" w14:textId="3A596595" w:rsidR="0021634C" w:rsidRPr="00E723E0" w:rsidDel="00761D06" w:rsidRDefault="0021634C" w:rsidP="0021634C">
      <w:pPr>
        <w:rPr>
          <w:del w:id="995" w:author="Gerard Blanco Bernal (Student)" w:date="2022-04-06T11:45:00Z"/>
          <w:color w:val="000000"/>
          <w:rPrChange w:id="996" w:author="Gerard Blanco Bernal (Student)" w:date="2022-04-06T13:40:00Z">
            <w:rPr>
              <w:del w:id="997" w:author="Gerard Blanco Bernal (Student)" w:date="2022-04-06T11:45:00Z"/>
              <w:b/>
              <w:bCs/>
              <w:color w:val="000000"/>
              <w:sz w:val="22"/>
              <w:szCs w:val="22"/>
            </w:rPr>
          </w:rPrChange>
        </w:rPr>
      </w:pPr>
    </w:p>
    <w:p w14:paraId="648E144A" w14:textId="39AD576A" w:rsidR="00761D06" w:rsidRPr="00E723E0" w:rsidRDefault="00761D06" w:rsidP="0021634C">
      <w:pPr>
        <w:rPr>
          <w:ins w:id="998" w:author="Gerard Blanco Bernal (Student)" w:date="2022-04-06T11:45:00Z"/>
          <w:color w:val="000000"/>
          <w:rPrChange w:id="999" w:author="Gerard Blanco Bernal (Student)" w:date="2022-04-06T13:40:00Z">
            <w:rPr>
              <w:ins w:id="1000" w:author="Gerard Blanco Bernal (Student)" w:date="2022-04-06T11:45:00Z"/>
              <w:b/>
              <w:bCs/>
              <w:color w:val="000000"/>
            </w:rPr>
          </w:rPrChange>
        </w:rPr>
      </w:pPr>
    </w:p>
    <w:p w14:paraId="4EE9D98F" w14:textId="40B0D7B7" w:rsidR="00AE24B0" w:rsidRDefault="00E723E0" w:rsidP="0021634C">
      <w:pPr>
        <w:rPr>
          <w:ins w:id="1001" w:author="Gerard Blanco Bernal (Student)" w:date="2022-04-06T14:27:00Z"/>
          <w:color w:val="000000"/>
        </w:rPr>
      </w:pPr>
      <w:ins w:id="1002" w:author="Gerard Blanco Bernal (Student)" w:date="2022-04-06T13:41:00Z">
        <w:r>
          <w:rPr>
            <w:color w:val="000000"/>
          </w:rPr>
          <w:t xml:space="preserve">The weed detection aspect of the prototype </w:t>
        </w:r>
      </w:ins>
      <w:ins w:id="1003" w:author="Gerard Blanco Bernal (Student)" w:date="2022-04-06T13:42:00Z">
        <w:r>
          <w:rPr>
            <w:color w:val="000000"/>
          </w:rPr>
          <w:t xml:space="preserve">was comprised of a single piece of external hardware, the </w:t>
        </w:r>
      </w:ins>
      <w:ins w:id="1004" w:author="Gerard Blanco Bernal (Student)" w:date="2022-04-06T14:05:00Z">
        <w:r w:rsidR="009870AC">
          <w:rPr>
            <w:color w:val="000000"/>
          </w:rPr>
          <w:t>camera module</w:t>
        </w:r>
      </w:ins>
      <w:ins w:id="1005" w:author="Gerard Blanco Bernal (Student)" w:date="2022-04-06T14:14:00Z">
        <w:r w:rsidR="00D540BB">
          <w:rPr>
            <w:color w:val="000000"/>
          </w:rPr>
          <w:t xml:space="preserve">, and </w:t>
        </w:r>
      </w:ins>
      <w:ins w:id="1006" w:author="Gerard Blanco Bernal (Student)" w:date="2022-04-06T14:15:00Z">
        <w:r w:rsidR="00D540BB">
          <w:rPr>
            <w:color w:val="000000"/>
          </w:rPr>
          <w:t>Python libraries for object detection model training, testing, and deployment.</w:t>
        </w:r>
      </w:ins>
      <w:ins w:id="1007" w:author="Gerard Blanco Bernal (Student)" w:date="2022-04-06T14:27:00Z">
        <w:r w:rsidR="00AE24B0">
          <w:rPr>
            <w:color w:val="000000"/>
          </w:rPr>
          <w:t xml:space="preserve"> </w:t>
        </w:r>
      </w:ins>
      <w:ins w:id="1008" w:author="Gerard Blanco Bernal (Student)" w:date="2022-04-06T14:16:00Z">
        <w:r w:rsidR="00D27D40">
          <w:rPr>
            <w:color w:val="000000"/>
          </w:rPr>
          <w:t xml:space="preserve">One of the main Python libraries </w:t>
        </w:r>
      </w:ins>
      <w:ins w:id="1009" w:author="Gerard Blanco Bernal (Student)" w:date="2022-04-08T13:07:00Z">
        <w:r w:rsidR="009D6B8C">
          <w:rPr>
            <w:color w:val="000000"/>
          </w:rPr>
          <w:t xml:space="preserve">the researcher would have to learn </w:t>
        </w:r>
      </w:ins>
      <w:ins w:id="1010" w:author="Gerard Blanco Bernal (Student)" w:date="2022-04-06T14:16:00Z">
        <w:r w:rsidR="00D27D40">
          <w:rPr>
            <w:color w:val="000000"/>
          </w:rPr>
          <w:t>to achieve this functionality was Tensor</w:t>
        </w:r>
      </w:ins>
      <w:r w:rsidR="00E940C1">
        <w:rPr>
          <w:color w:val="000000"/>
        </w:rPr>
        <w:t>F</w:t>
      </w:r>
      <w:ins w:id="1011" w:author="Gerard Blanco Bernal (Student)" w:date="2022-04-06T14:16:00Z">
        <w:r w:rsidR="00D27D40">
          <w:rPr>
            <w:color w:val="000000"/>
          </w:rPr>
          <w:t>low.</w:t>
        </w:r>
      </w:ins>
      <w:ins w:id="1012" w:author="Gerard Blanco Bernal (Student)" w:date="2022-04-06T14:17:00Z">
        <w:r w:rsidR="00D27D40">
          <w:rPr>
            <w:color w:val="000000"/>
          </w:rPr>
          <w:t xml:space="preserve"> </w:t>
        </w:r>
      </w:ins>
    </w:p>
    <w:p w14:paraId="0FA2DB6D" w14:textId="77777777" w:rsidR="00AE24B0" w:rsidRDefault="00AE24B0" w:rsidP="0021634C">
      <w:pPr>
        <w:rPr>
          <w:ins w:id="1013" w:author="Gerard Blanco Bernal (Student)" w:date="2022-04-06T14:27:00Z"/>
          <w:color w:val="000000"/>
        </w:rPr>
      </w:pPr>
    </w:p>
    <w:p w14:paraId="7F736123" w14:textId="65CEADCD" w:rsidR="00D27D40" w:rsidRDefault="00D27D40" w:rsidP="0021634C">
      <w:pPr>
        <w:rPr>
          <w:ins w:id="1014" w:author="Gerard Blanco Bernal (Student)" w:date="2022-04-06T14:38:00Z"/>
          <w:color w:val="000000"/>
        </w:rPr>
      </w:pPr>
      <w:ins w:id="1015" w:author="Gerard Blanco Bernal (Student)" w:date="2022-04-06T14:17:00Z">
        <w:r w:rsidRPr="00D27D40">
          <w:rPr>
            <w:color w:val="000000"/>
          </w:rPr>
          <w:t>TensorFlow is an end-to-end open-source platform for machine learning</w:t>
        </w:r>
      </w:ins>
      <w:ins w:id="1016" w:author="Gerard Blanco Bernal (Student)" w:date="2022-04-06T14:24:00Z">
        <w:r w:rsidR="00BB7823">
          <w:rPr>
            <w:color w:val="000000"/>
          </w:rPr>
          <w:t>, that</w:t>
        </w:r>
      </w:ins>
      <w:ins w:id="1017" w:author="Gerard Blanco Bernal (Student)" w:date="2022-04-06T14:23:00Z">
        <w:r w:rsidR="00BB7823" w:rsidRPr="00BB7823">
          <w:rPr>
            <w:color w:val="000000"/>
          </w:rPr>
          <w:t xml:space="preserve"> is</w:t>
        </w:r>
      </w:ins>
      <w:ins w:id="1018" w:author="Gerard Blanco Bernal (Student)" w:date="2022-04-06T14:25:00Z">
        <w:r w:rsidR="00BB7823">
          <w:rPr>
            <w:color w:val="000000"/>
          </w:rPr>
          <w:t xml:space="preserve">, </w:t>
        </w:r>
      </w:ins>
      <w:ins w:id="1019" w:author="Gerard Blanco Bernal (Student)" w:date="2022-04-06T14:23:00Z">
        <w:r w:rsidR="00BB7823" w:rsidRPr="00BB7823">
          <w:rPr>
            <w:color w:val="000000"/>
          </w:rPr>
          <w:t>the practice of helping software perform a task without explicit programming or rules</w:t>
        </w:r>
      </w:ins>
      <w:ins w:id="1020" w:author="Gerard Blanco Bernal (Student)" w:date="2022-04-06T14:27:00Z">
        <w:r w:rsidR="00AE24B0">
          <w:rPr>
            <w:color w:val="000000"/>
          </w:rPr>
          <w:t xml:space="preserve"> [</w:t>
        </w:r>
      </w:ins>
      <w:ins w:id="1021" w:author="Gerard Blanco Bernal (Student)" w:date="2022-04-14T21:57:00Z">
        <w:r w:rsidR="001E58DF">
          <w:rPr>
            <w:color w:val="000000"/>
          </w:rPr>
          <w:fldChar w:fldCharType="begin"/>
        </w:r>
        <w:r w:rsidR="001E58DF">
          <w:rPr>
            <w:color w:val="000000"/>
          </w:rPr>
          <w:instrText xml:space="preserve"> HYPERLINK  \l "_References" </w:instrText>
        </w:r>
        <w:r w:rsidR="001E58DF">
          <w:rPr>
            <w:color w:val="000000"/>
          </w:rPr>
          <w:fldChar w:fldCharType="separate"/>
        </w:r>
        <w:r w:rsidR="001E58DF" w:rsidRPr="001E58DF">
          <w:rPr>
            <w:rStyle w:val="Hyperlink"/>
          </w:rPr>
          <w:t>25</w:t>
        </w:r>
        <w:r w:rsidR="001E58DF">
          <w:rPr>
            <w:color w:val="000000"/>
          </w:rPr>
          <w:fldChar w:fldCharType="end"/>
        </w:r>
      </w:ins>
      <w:ins w:id="1022" w:author="Gerard Blanco Bernal (Student)" w:date="2022-04-06T14:27:00Z">
        <w:r w:rsidR="00AE24B0">
          <w:rPr>
            <w:color w:val="000000"/>
          </w:rPr>
          <w:t>]</w:t>
        </w:r>
      </w:ins>
      <w:ins w:id="1023" w:author="Gerard Blanco Bernal (Student)" w:date="2022-04-06T14:24:00Z">
        <w:r w:rsidR="00BB7823">
          <w:rPr>
            <w:color w:val="000000"/>
          </w:rPr>
          <w:t>. The researcher would</w:t>
        </w:r>
        <w:r w:rsidR="00BB7823" w:rsidRPr="00BB7823">
          <w:rPr>
            <w:color w:val="000000"/>
          </w:rPr>
          <w:t xml:space="preserve"> provide a set of examples and the </w:t>
        </w:r>
        <w:r w:rsidR="00BB7823">
          <w:rPr>
            <w:color w:val="000000"/>
          </w:rPr>
          <w:t>Raspberry Pi would</w:t>
        </w:r>
        <w:r w:rsidR="00BB7823" w:rsidRPr="00BB7823">
          <w:rPr>
            <w:color w:val="000000"/>
          </w:rPr>
          <w:t xml:space="preserve"> learn</w:t>
        </w:r>
        <w:r w:rsidR="00BB7823">
          <w:rPr>
            <w:color w:val="000000"/>
          </w:rPr>
          <w:t xml:space="preserve"> to identify</w:t>
        </w:r>
        <w:r w:rsidR="00BB7823" w:rsidRPr="00BB7823">
          <w:rPr>
            <w:color w:val="000000"/>
          </w:rPr>
          <w:t xml:space="preserve"> patterns from the data</w:t>
        </w:r>
      </w:ins>
      <w:ins w:id="1024" w:author="Gerard Blanco Bernal (Student)" w:date="2022-04-06T14:25:00Z">
        <w:r w:rsidR="00BB7823">
          <w:rPr>
            <w:color w:val="000000"/>
          </w:rPr>
          <w:t>.</w:t>
        </w:r>
      </w:ins>
      <w:ins w:id="1025" w:author="Gerard Blanco Bernal (Student)" w:date="2022-04-06T14:29:00Z">
        <w:r w:rsidR="00AE24B0">
          <w:rPr>
            <w:color w:val="000000"/>
          </w:rPr>
          <w:t xml:space="preserve"> </w:t>
        </w:r>
      </w:ins>
      <w:ins w:id="1026" w:author="Gerard Blanco Bernal (Student)" w:date="2022-04-06T14:30:00Z">
        <w:r w:rsidR="00D35A22">
          <w:rPr>
            <w:color w:val="000000"/>
          </w:rPr>
          <w:t xml:space="preserve">It uses </w:t>
        </w:r>
      </w:ins>
      <w:ins w:id="1027" w:author="Gerard Blanco Bernal (Student)" w:date="2022-04-06T14:29:00Z">
        <w:r w:rsidR="00AE24B0" w:rsidRPr="00AE24B0">
          <w:rPr>
            <w:color w:val="000000"/>
          </w:rPr>
          <w:t xml:space="preserve">Python to provide a convenient front-end API for building applications with the framework, while executing those applications </w:t>
        </w:r>
      </w:ins>
      <w:ins w:id="1028" w:author="Gerard Blanco Bernal (Student)" w:date="2022-04-06T14:32:00Z">
        <w:r w:rsidR="00D35A22">
          <w:rPr>
            <w:color w:val="000000"/>
          </w:rPr>
          <w:t>as</w:t>
        </w:r>
      </w:ins>
      <w:ins w:id="1029" w:author="Gerard Blanco Bernal (Student)" w:date="2022-04-06T14:29:00Z">
        <w:r w:rsidR="00AE24B0" w:rsidRPr="00AE24B0">
          <w:rPr>
            <w:color w:val="000000"/>
          </w:rPr>
          <w:t xml:space="preserve"> high-performance C++</w:t>
        </w:r>
        <w:r w:rsidR="00AE24B0">
          <w:rPr>
            <w:color w:val="000000"/>
          </w:rPr>
          <w:t xml:space="preserve"> </w:t>
        </w:r>
      </w:ins>
      <w:ins w:id="1030" w:author="Gerard Blanco Bernal (Student)" w:date="2022-04-06T14:32:00Z">
        <w:r w:rsidR="00D35A22">
          <w:rPr>
            <w:color w:val="000000"/>
          </w:rPr>
          <w:t xml:space="preserve">binaries </w:t>
        </w:r>
      </w:ins>
      <w:ins w:id="1031" w:author="Gerard Blanco Bernal (Student)" w:date="2022-04-06T14:29:00Z">
        <w:r w:rsidR="00AE24B0">
          <w:rPr>
            <w:color w:val="000000"/>
          </w:rPr>
          <w:t>[</w:t>
        </w:r>
      </w:ins>
      <w:ins w:id="1032" w:author="Gerard Blanco Bernal (Student)" w:date="2022-04-14T21:58:00Z">
        <w:r w:rsidR="00CF6576">
          <w:rPr>
            <w:color w:val="000000"/>
          </w:rPr>
          <w:fldChar w:fldCharType="begin"/>
        </w:r>
        <w:r w:rsidR="00CF6576">
          <w:rPr>
            <w:color w:val="000000"/>
          </w:rPr>
          <w:instrText xml:space="preserve"> HYPERLINK  \l "_References" </w:instrText>
        </w:r>
        <w:r w:rsidR="00CF6576">
          <w:rPr>
            <w:color w:val="000000"/>
          </w:rPr>
          <w:fldChar w:fldCharType="separate"/>
        </w:r>
        <w:commentRangeStart w:id="1033"/>
        <w:r w:rsidR="001E58DF" w:rsidRPr="00CF6576">
          <w:rPr>
            <w:rStyle w:val="Hyperlink"/>
          </w:rPr>
          <w:t>26</w:t>
        </w:r>
        <w:commentRangeEnd w:id="1033"/>
        <w:r w:rsidR="00CF6576">
          <w:rPr>
            <w:color w:val="000000"/>
          </w:rPr>
          <w:fldChar w:fldCharType="end"/>
        </w:r>
        <w:r w:rsidR="00CF6576">
          <w:rPr>
            <w:rStyle w:val="CommentReference"/>
          </w:rPr>
          <w:commentReference w:id="1033"/>
        </w:r>
      </w:ins>
      <w:ins w:id="1034" w:author="Gerard Blanco Bernal (Student)" w:date="2022-04-06T14:29:00Z">
        <w:r w:rsidR="00AE24B0">
          <w:rPr>
            <w:color w:val="000000"/>
          </w:rPr>
          <w:t>], which perfectly suited the researcher’s preestablished programming environment</w:t>
        </w:r>
      </w:ins>
      <w:ins w:id="1035" w:author="Gerard Blanco Bernal (Student)" w:date="2022-04-06T14:30:00Z">
        <w:r w:rsidR="00AE24B0">
          <w:rPr>
            <w:color w:val="000000"/>
          </w:rPr>
          <w:t xml:space="preserve"> and language</w:t>
        </w:r>
      </w:ins>
      <w:ins w:id="1036" w:author="Gerard Blanco Bernal (Student)" w:date="2022-04-06T16:29:00Z">
        <w:r w:rsidR="00A85A90">
          <w:rPr>
            <w:color w:val="000000"/>
          </w:rPr>
          <w:t xml:space="preserve"> requirements</w:t>
        </w:r>
      </w:ins>
      <w:ins w:id="1037" w:author="Gerard Blanco Bernal (Student)" w:date="2022-04-06T14:29:00Z">
        <w:r w:rsidR="00AE24B0">
          <w:rPr>
            <w:color w:val="000000"/>
          </w:rPr>
          <w:t>.</w:t>
        </w:r>
      </w:ins>
      <w:ins w:id="1038" w:author="Gerard Blanco Bernal (Student)" w:date="2022-04-06T14:32:00Z">
        <w:r w:rsidR="00D35A22">
          <w:rPr>
            <w:color w:val="000000"/>
          </w:rPr>
          <w:t xml:space="preserve"> The single most</w:t>
        </w:r>
      </w:ins>
      <w:ins w:id="1039" w:author="Gerard Blanco Bernal (Student)" w:date="2022-04-06T14:33:00Z">
        <w:r w:rsidR="00D35A22">
          <w:rPr>
            <w:color w:val="000000"/>
          </w:rPr>
          <w:t xml:space="preserve"> important benefit that TensorFlow provided</w:t>
        </w:r>
      </w:ins>
      <w:ins w:id="1040" w:author="Gerard Blanco Bernal (Student)" w:date="2022-04-06T14:36:00Z">
        <w:r w:rsidR="00372097">
          <w:rPr>
            <w:color w:val="000000"/>
          </w:rPr>
          <w:t xml:space="preserve"> </w:t>
        </w:r>
      </w:ins>
      <w:ins w:id="1041" w:author="Gerard Blanco Bernal (Student)" w:date="2022-04-06T14:33:00Z">
        <w:r w:rsidR="00D35A22">
          <w:rPr>
            <w:color w:val="000000"/>
          </w:rPr>
          <w:t>was the</w:t>
        </w:r>
      </w:ins>
      <w:ins w:id="1042" w:author="Gerard Blanco Bernal (Student)" w:date="2022-04-06T14:35:00Z">
        <w:r w:rsidR="00D35A22">
          <w:rPr>
            <w:color w:val="000000"/>
          </w:rPr>
          <w:t xml:space="preserve"> multiple layers of</w:t>
        </w:r>
      </w:ins>
      <w:ins w:id="1043" w:author="Gerard Blanco Bernal (Student)" w:date="2022-04-06T14:33:00Z">
        <w:r w:rsidR="00D35A22">
          <w:rPr>
            <w:color w:val="000000"/>
          </w:rPr>
          <w:t xml:space="preserve"> abstraction</w:t>
        </w:r>
      </w:ins>
      <w:ins w:id="1044" w:author="Gerard Blanco Bernal (Student)" w:date="2022-04-06T14:35:00Z">
        <w:r w:rsidR="00D35A22">
          <w:rPr>
            <w:color w:val="000000"/>
          </w:rPr>
          <w:t xml:space="preserve"> that m</w:t>
        </w:r>
        <w:r w:rsidR="00372097">
          <w:rPr>
            <w:color w:val="000000"/>
          </w:rPr>
          <w:t>ade</w:t>
        </w:r>
      </w:ins>
      <w:ins w:id="1045" w:author="Gerard Blanco Bernal (Student)" w:date="2022-04-06T14:36:00Z">
        <w:r w:rsidR="00372097">
          <w:rPr>
            <w:color w:val="000000"/>
          </w:rPr>
          <w:t xml:space="preserve"> the overall logic of the application the main focus for the researcher.</w:t>
        </w:r>
      </w:ins>
    </w:p>
    <w:p w14:paraId="0E7FF1F8" w14:textId="7ECEEC71" w:rsidR="00372097" w:rsidRDefault="00372097" w:rsidP="0021634C">
      <w:pPr>
        <w:rPr>
          <w:ins w:id="1046" w:author="Gerard Blanco Bernal (Student)" w:date="2022-04-06T15:55:00Z"/>
          <w:color w:val="000000"/>
        </w:rPr>
      </w:pPr>
    </w:p>
    <w:p w14:paraId="63519B24" w14:textId="33AA528D" w:rsidR="008E139A" w:rsidRDefault="008E139A" w:rsidP="0021634C">
      <w:pPr>
        <w:rPr>
          <w:ins w:id="1047" w:author="Gerard Blanco Bernal (Student)" w:date="2022-04-06T15:53:00Z"/>
          <w:color w:val="000000"/>
        </w:rPr>
      </w:pPr>
      <w:ins w:id="1048" w:author="Gerard Blanco Bernal (Student)" w:date="2022-04-06T15:55:00Z">
        <w:r>
          <w:rPr>
            <w:color w:val="000000"/>
          </w:rPr>
          <w:t>However, m</w:t>
        </w:r>
        <w:r w:rsidRPr="008E139A">
          <w:rPr>
            <w:color w:val="000000"/>
          </w:rPr>
          <w:t>ost applications utilizing machine learning</w:t>
        </w:r>
        <w:r>
          <w:rPr>
            <w:color w:val="000000"/>
          </w:rPr>
          <w:t xml:space="preserve"> </w:t>
        </w:r>
        <w:r w:rsidRPr="008E139A">
          <w:rPr>
            <w:color w:val="000000"/>
          </w:rPr>
          <w:t>have models that require GPUs to conduct inference.</w:t>
        </w:r>
      </w:ins>
      <w:ins w:id="1049" w:author="Gerard Blanco Bernal (Student)" w:date="2022-04-06T15:56:00Z">
        <w:r>
          <w:rPr>
            <w:color w:val="000000"/>
          </w:rPr>
          <w:t xml:space="preserve"> TensorFlow </w:t>
        </w:r>
      </w:ins>
      <w:r w:rsidR="00E940C1">
        <w:rPr>
          <w:color w:val="000000"/>
        </w:rPr>
        <w:t>L</w:t>
      </w:r>
      <w:ins w:id="1050" w:author="Gerard Blanco Bernal (Student)" w:date="2022-04-06T15:56:00Z">
        <w:r>
          <w:rPr>
            <w:color w:val="000000"/>
          </w:rPr>
          <w:t xml:space="preserve">ite is the solution to enabling </w:t>
        </w:r>
      </w:ins>
      <w:ins w:id="1051" w:author="Gerard Blanco Bernal (Student)" w:date="2022-04-06T15:57:00Z">
        <w:r>
          <w:rPr>
            <w:color w:val="000000"/>
          </w:rPr>
          <w:t>on-device machine learning which helps run models</w:t>
        </w:r>
      </w:ins>
      <w:ins w:id="1052" w:author="Gerard Blanco Bernal (Student)" w:date="2022-04-06T15:58:00Z">
        <w:r>
          <w:rPr>
            <w:color w:val="000000"/>
          </w:rPr>
          <w:t xml:space="preserve"> on </w:t>
        </w:r>
        <w:r w:rsidR="00634702">
          <w:rPr>
            <w:color w:val="000000"/>
          </w:rPr>
          <w:t>mobile, embedded and edge devices such as the Raspberry Pi.</w:t>
        </w:r>
      </w:ins>
      <w:ins w:id="1053" w:author="Gerard Blanco Bernal (Student)" w:date="2022-04-06T15:59:00Z">
        <w:r w:rsidR="00634702">
          <w:rPr>
            <w:color w:val="000000"/>
          </w:rPr>
          <w:t xml:space="preserve"> Using this </w:t>
        </w:r>
      </w:ins>
      <w:ins w:id="1054" w:author="Gerard Blanco Bernal (Student)" w:date="2022-04-06T16:03:00Z">
        <w:r w:rsidR="0049766A">
          <w:rPr>
            <w:color w:val="000000"/>
          </w:rPr>
          <w:t>tool,</w:t>
        </w:r>
      </w:ins>
      <w:ins w:id="1055" w:author="Gerard Blanco Bernal (Student)" w:date="2022-04-06T15:59:00Z">
        <w:r w:rsidR="00634702">
          <w:rPr>
            <w:color w:val="000000"/>
          </w:rPr>
          <w:t xml:space="preserve"> the researcher could</w:t>
        </w:r>
      </w:ins>
      <w:ins w:id="1056" w:author="Gerard Blanco Bernal (Student)" w:date="2022-04-06T16:00:00Z">
        <w:r w:rsidR="00634702">
          <w:rPr>
            <w:color w:val="000000"/>
          </w:rPr>
          <w:t xml:space="preserve"> run the object detection models </w:t>
        </w:r>
      </w:ins>
      <w:ins w:id="1057" w:author="Gerard Blanco Bernal (Student)" w:date="2022-05-01T11:29:00Z">
        <w:r w:rsidR="00EA1BD3">
          <w:rPr>
            <w:color w:val="000000"/>
          </w:rPr>
          <w:t xml:space="preserve">on the Raspberry Pi </w:t>
        </w:r>
      </w:ins>
      <w:ins w:id="1058" w:author="Gerard Blanco Bernal (Student)" w:date="2022-04-06T16:00:00Z">
        <w:r w:rsidR="00634702">
          <w:rPr>
            <w:color w:val="000000"/>
          </w:rPr>
          <w:t xml:space="preserve">with </w:t>
        </w:r>
      </w:ins>
      <w:r w:rsidR="00096F3C">
        <w:rPr>
          <w:color w:val="000000"/>
        </w:rPr>
        <w:t xml:space="preserve">relatively </w:t>
      </w:r>
      <w:ins w:id="1059" w:author="Gerard Blanco Bernal (Student)" w:date="2022-04-06T16:00:00Z">
        <w:r w:rsidR="00634702">
          <w:rPr>
            <w:color w:val="000000"/>
          </w:rPr>
          <w:t>low latency without using an external API or server.</w:t>
        </w:r>
      </w:ins>
    </w:p>
    <w:p w14:paraId="0EA8DA64" w14:textId="77777777" w:rsidR="008E139A" w:rsidRDefault="008E139A" w:rsidP="0021634C">
      <w:pPr>
        <w:rPr>
          <w:ins w:id="1060" w:author="Gerard Blanco Bernal (Student)" w:date="2022-04-06T14:38:00Z"/>
          <w:color w:val="000000"/>
        </w:rPr>
      </w:pPr>
    </w:p>
    <w:p w14:paraId="0B8B9C67" w14:textId="7600224D" w:rsidR="00372097" w:rsidRDefault="00372097" w:rsidP="0021634C">
      <w:pPr>
        <w:rPr>
          <w:ins w:id="1061" w:author="Gerard Blanco Bernal (Student)" w:date="2022-04-06T16:04:00Z"/>
          <w:color w:val="000000"/>
        </w:rPr>
      </w:pPr>
      <w:ins w:id="1062" w:author="Gerard Blanco Bernal (Student)" w:date="2022-04-06T14:38:00Z">
        <w:r>
          <w:rPr>
            <w:color w:val="000000"/>
          </w:rPr>
          <w:t>Although other machine learning frameworks exis</w:t>
        </w:r>
      </w:ins>
      <w:ins w:id="1063" w:author="Gerard Blanco Bernal (Student)" w:date="2022-04-06T14:39:00Z">
        <w:r>
          <w:rPr>
            <w:color w:val="000000"/>
          </w:rPr>
          <w:t>t that could have also been an appropriate tool for the prototype, such as PyTorch, the</w:t>
        </w:r>
      </w:ins>
      <w:ins w:id="1064" w:author="Gerard Blanco Bernal (Student)" w:date="2022-04-06T14:40:00Z">
        <w:r>
          <w:rPr>
            <w:color w:val="000000"/>
          </w:rPr>
          <w:t xml:space="preserve">y consumed too many resources in comparison to TensorFlow Lite, and had various limitations when it came to training models. Most importantly, the online resources and workflow support was nothing short of perfect for </w:t>
        </w:r>
      </w:ins>
      <w:ins w:id="1065" w:author="Gerard Blanco Bernal (Student)" w:date="2022-04-06T14:41:00Z">
        <w:r>
          <w:rPr>
            <w:color w:val="000000"/>
          </w:rPr>
          <w:t>TensorFlow Lite, so it was a wise decision to use the framework that could be troubleshooted with more ease further down the line</w:t>
        </w:r>
      </w:ins>
      <w:ins w:id="1066" w:author="Gerard Blanco Bernal (Student)" w:date="2022-04-06T14:42:00Z">
        <w:r w:rsidR="00734D4E">
          <w:rPr>
            <w:color w:val="000000"/>
          </w:rPr>
          <w:t xml:space="preserve"> if there were ever any problems</w:t>
        </w:r>
      </w:ins>
      <w:ins w:id="1067" w:author="Gerard Blanco Bernal (Student)" w:date="2022-04-06T14:41:00Z">
        <w:r>
          <w:rPr>
            <w:color w:val="000000"/>
          </w:rPr>
          <w:t>.</w:t>
        </w:r>
      </w:ins>
      <w:ins w:id="1068" w:author="Gerard Blanco Bernal (Student)" w:date="2022-04-06T16:01:00Z">
        <w:r w:rsidR="00634702">
          <w:rPr>
            <w:color w:val="000000"/>
          </w:rPr>
          <w:t xml:space="preserve"> It is important to note that at the time of writing, PyTorch Mobile, a mobile optimized version o</w:t>
        </w:r>
      </w:ins>
      <w:ins w:id="1069" w:author="Gerard Blanco Bernal (Student)" w:date="2022-04-06T16:03:00Z">
        <w:r w:rsidR="0049766A">
          <w:rPr>
            <w:color w:val="000000"/>
          </w:rPr>
          <w:t>f</w:t>
        </w:r>
      </w:ins>
      <w:ins w:id="1070" w:author="Gerard Blanco Bernal (Student)" w:date="2022-04-06T16:01:00Z">
        <w:r w:rsidR="00634702">
          <w:rPr>
            <w:color w:val="000000"/>
          </w:rPr>
          <w:t xml:space="preserve"> PyTorch, is </w:t>
        </w:r>
      </w:ins>
      <w:ins w:id="1071" w:author="Gerard Blanco Bernal (Student)" w:date="2022-04-06T16:02:00Z">
        <w:r w:rsidR="00634702">
          <w:rPr>
            <w:color w:val="000000"/>
          </w:rPr>
          <w:t xml:space="preserve">in its early stages and experimental release status, which didn’t make it the best choice considering the other available </w:t>
        </w:r>
      </w:ins>
      <w:r w:rsidR="00446B5A">
        <w:rPr>
          <w:color w:val="000000"/>
        </w:rPr>
        <w:t>fram</w:t>
      </w:r>
      <w:r w:rsidR="00C3089F">
        <w:rPr>
          <w:color w:val="000000"/>
        </w:rPr>
        <w:t>e</w:t>
      </w:r>
      <w:r w:rsidR="00446B5A">
        <w:rPr>
          <w:color w:val="000000"/>
        </w:rPr>
        <w:t>works</w:t>
      </w:r>
      <w:ins w:id="1072" w:author="Gerard Blanco Bernal (Student)" w:date="2022-04-06T16:03:00Z">
        <w:r w:rsidR="00634702">
          <w:rPr>
            <w:color w:val="000000"/>
          </w:rPr>
          <w:t>.</w:t>
        </w:r>
      </w:ins>
    </w:p>
    <w:p w14:paraId="26BDD596" w14:textId="5BB7A419" w:rsidR="0049766A" w:rsidRDefault="0049766A" w:rsidP="0021634C">
      <w:pPr>
        <w:rPr>
          <w:ins w:id="1073" w:author="Gerard Blanco Bernal (Student)" w:date="2022-04-06T16:04:00Z"/>
          <w:color w:val="000000"/>
        </w:rPr>
      </w:pPr>
    </w:p>
    <w:p w14:paraId="4BC17FAA" w14:textId="3FD4D483" w:rsidR="0094211A" w:rsidRDefault="0049766A" w:rsidP="0021634C">
      <w:pPr>
        <w:rPr>
          <w:ins w:id="1074" w:author="Gerard Blanco Bernal (Student)" w:date="2022-04-06T16:35:00Z"/>
          <w:color w:val="000000"/>
        </w:rPr>
      </w:pPr>
      <w:ins w:id="1075" w:author="Gerard Blanco Bernal (Student)" w:date="2022-04-06T16:04:00Z">
        <w:r>
          <w:rPr>
            <w:color w:val="000000"/>
          </w:rPr>
          <w:lastRenderedPageBreak/>
          <w:t xml:space="preserve">For the training of the object detection model, the researcher opted to use </w:t>
        </w:r>
      </w:ins>
      <w:ins w:id="1076" w:author="Gerard Blanco Bernal (Student)" w:date="2022-04-06T16:05:00Z">
        <w:r w:rsidRPr="0049766A">
          <w:rPr>
            <w:color w:val="000000"/>
          </w:rPr>
          <w:t>TensorFlow Lite Model Maker</w:t>
        </w:r>
      </w:ins>
      <w:ins w:id="1077" w:author="Gerard Blanco Bernal (Student)" w:date="2022-04-06T16:09:00Z">
        <w:r w:rsidR="00A163DB">
          <w:rPr>
            <w:color w:val="000000"/>
          </w:rPr>
          <w:t xml:space="preserve">. </w:t>
        </w:r>
        <w:r w:rsidR="00A163DB" w:rsidRPr="00A163DB">
          <w:rPr>
            <w:color w:val="000000"/>
          </w:rPr>
          <w:t>The Model Maker library uses transfer learning to simplify the process of training a TensorFlow Lite model using a custom dataset</w:t>
        </w:r>
      </w:ins>
      <w:ins w:id="1078" w:author="Gerard Blanco Bernal (Student)" w:date="2022-04-06T16:10:00Z">
        <w:r w:rsidR="00A163DB">
          <w:rPr>
            <w:color w:val="000000"/>
          </w:rPr>
          <w:t xml:space="preserve"> [</w:t>
        </w:r>
      </w:ins>
      <w:ins w:id="1079" w:author="Gerard Blanco Bernal (Student)" w:date="2022-04-14T21:58:00Z">
        <w:r w:rsidR="00CF6576">
          <w:rPr>
            <w:color w:val="000000"/>
          </w:rPr>
          <w:fldChar w:fldCharType="begin"/>
        </w:r>
        <w:r w:rsidR="00CF6576">
          <w:rPr>
            <w:color w:val="000000"/>
          </w:rPr>
          <w:instrText xml:space="preserve"> HYPERLINK  \l "_References" </w:instrText>
        </w:r>
        <w:r w:rsidR="00CF6576">
          <w:rPr>
            <w:color w:val="000000"/>
          </w:rPr>
          <w:fldChar w:fldCharType="separate"/>
        </w:r>
        <w:r w:rsidR="00CF6576" w:rsidRPr="00CF6576">
          <w:rPr>
            <w:rStyle w:val="Hyperlink"/>
          </w:rPr>
          <w:t>27</w:t>
        </w:r>
        <w:r w:rsidR="00CF6576">
          <w:rPr>
            <w:color w:val="000000"/>
          </w:rPr>
          <w:fldChar w:fldCharType="end"/>
        </w:r>
      </w:ins>
      <w:ins w:id="1080" w:author="Gerard Blanco Bernal (Student)" w:date="2022-04-06T16:10:00Z">
        <w:r w:rsidR="00A163DB">
          <w:rPr>
            <w:color w:val="000000"/>
          </w:rPr>
          <w:t>]</w:t>
        </w:r>
      </w:ins>
      <w:ins w:id="1081" w:author="Gerard Blanco Bernal (Student)" w:date="2022-04-06T16:09:00Z">
        <w:r w:rsidR="00A163DB" w:rsidRPr="00A163DB">
          <w:rPr>
            <w:color w:val="000000"/>
          </w:rPr>
          <w:t xml:space="preserve">. </w:t>
        </w:r>
      </w:ins>
      <w:ins w:id="1082" w:author="Gerard Blanco Bernal (Student)" w:date="2022-04-06T16:10:00Z">
        <w:r w:rsidR="00A163DB">
          <w:rPr>
            <w:color w:val="000000"/>
          </w:rPr>
          <w:t>This is achieved by r</w:t>
        </w:r>
      </w:ins>
      <w:ins w:id="1083" w:author="Gerard Blanco Bernal (Student)" w:date="2022-04-06T16:09:00Z">
        <w:r w:rsidR="00A163DB" w:rsidRPr="00A163DB">
          <w:rPr>
            <w:color w:val="000000"/>
          </w:rPr>
          <w:t xml:space="preserve">etraining a TensorFlow Lite model with </w:t>
        </w:r>
      </w:ins>
      <w:ins w:id="1084" w:author="Gerard Blanco Bernal (Student)" w:date="2022-05-01T11:30:00Z">
        <w:r w:rsidR="00F01907">
          <w:rPr>
            <w:color w:val="000000"/>
          </w:rPr>
          <w:t>the researcher’s</w:t>
        </w:r>
      </w:ins>
      <w:ins w:id="1085" w:author="Gerard Blanco Bernal (Student)" w:date="2022-04-06T16:09:00Z">
        <w:r w:rsidR="00A163DB" w:rsidRPr="00A163DB">
          <w:rPr>
            <w:color w:val="000000"/>
          </w:rPr>
          <w:t xml:space="preserve"> own custom dataset</w:t>
        </w:r>
      </w:ins>
      <w:ins w:id="1086" w:author="Gerard Blanco Bernal (Student)" w:date="2022-04-06T16:11:00Z">
        <w:r w:rsidR="00A163DB">
          <w:rPr>
            <w:color w:val="000000"/>
          </w:rPr>
          <w:t>, which</w:t>
        </w:r>
      </w:ins>
      <w:ins w:id="1087" w:author="Gerard Blanco Bernal (Student)" w:date="2022-04-06T16:09:00Z">
        <w:r w:rsidR="00A163DB" w:rsidRPr="00A163DB">
          <w:rPr>
            <w:color w:val="000000"/>
          </w:rPr>
          <w:t xml:space="preserve"> reduce</w:t>
        </w:r>
      </w:ins>
      <w:ins w:id="1088" w:author="Gerard Blanco Bernal (Student)" w:date="2022-05-01T11:30:00Z">
        <w:r w:rsidR="00F01907">
          <w:rPr>
            <w:color w:val="000000"/>
          </w:rPr>
          <w:t>d</w:t>
        </w:r>
      </w:ins>
      <w:ins w:id="1089" w:author="Gerard Blanco Bernal (Student)" w:date="2022-04-06T16:09:00Z">
        <w:r w:rsidR="00A163DB" w:rsidRPr="00A163DB">
          <w:rPr>
            <w:color w:val="000000"/>
          </w:rPr>
          <w:t xml:space="preserve"> the amount of training data required and </w:t>
        </w:r>
      </w:ins>
      <w:ins w:id="1090" w:author="Gerard Blanco Bernal (Student)" w:date="2022-04-06T16:11:00Z">
        <w:r w:rsidR="00A163DB">
          <w:rPr>
            <w:color w:val="000000"/>
          </w:rPr>
          <w:t>hence would</w:t>
        </w:r>
      </w:ins>
      <w:ins w:id="1091" w:author="Gerard Blanco Bernal (Student)" w:date="2022-04-06T16:09:00Z">
        <w:r w:rsidR="00A163DB" w:rsidRPr="00A163DB">
          <w:rPr>
            <w:color w:val="000000"/>
          </w:rPr>
          <w:t xml:space="preserve"> shorten the training time.</w:t>
        </w:r>
      </w:ins>
      <w:ins w:id="1092" w:author="Gerard Blanco Bernal (Student)" w:date="2022-04-06T16:12:00Z">
        <w:r w:rsidR="00A163DB">
          <w:rPr>
            <w:color w:val="000000"/>
          </w:rPr>
          <w:t xml:space="preserve"> </w:t>
        </w:r>
        <w:r w:rsidR="00A163DB" w:rsidRPr="00A163DB">
          <w:rPr>
            <w:color w:val="000000"/>
          </w:rPr>
          <w:t xml:space="preserve">The </w:t>
        </w:r>
        <w:r w:rsidR="00A163DB">
          <w:rPr>
            <w:color w:val="000000"/>
          </w:rPr>
          <w:t>idea</w:t>
        </w:r>
        <w:r w:rsidR="00A163DB" w:rsidRPr="00A163DB">
          <w:rPr>
            <w:color w:val="000000"/>
          </w:rPr>
          <w:t xml:space="preserve"> behind transfer learning for </w:t>
        </w:r>
        <w:r w:rsidR="00A163DB">
          <w:rPr>
            <w:color w:val="000000"/>
          </w:rPr>
          <w:t>object detection</w:t>
        </w:r>
        <w:r w:rsidR="00A163DB" w:rsidRPr="00A163DB">
          <w:rPr>
            <w:color w:val="000000"/>
          </w:rPr>
          <w:t xml:space="preserve"> is that a </w:t>
        </w:r>
      </w:ins>
      <w:ins w:id="1093" w:author="Gerard Blanco Bernal (Student)" w:date="2022-04-06T16:15:00Z">
        <w:r w:rsidR="00CC4DFF">
          <w:rPr>
            <w:color w:val="000000"/>
          </w:rPr>
          <w:t xml:space="preserve">pre-existing </w:t>
        </w:r>
      </w:ins>
      <w:ins w:id="1094" w:author="Gerard Blanco Bernal (Student)" w:date="2022-04-06T16:12:00Z">
        <w:r w:rsidR="00A163DB" w:rsidRPr="00A163DB">
          <w:rPr>
            <w:color w:val="000000"/>
          </w:rPr>
          <w:t xml:space="preserve">model trained on </w:t>
        </w:r>
      </w:ins>
      <w:ins w:id="1095" w:author="Gerard Blanco Bernal (Student)" w:date="2022-04-06T16:15:00Z">
        <w:r w:rsidR="00CC4DFF" w:rsidRPr="00A163DB">
          <w:rPr>
            <w:color w:val="000000"/>
          </w:rPr>
          <w:t>a</w:t>
        </w:r>
      </w:ins>
      <w:ins w:id="1096" w:author="Gerard Blanco Bernal (Student)" w:date="2022-04-06T16:14:00Z">
        <w:r w:rsidR="007B3AF6">
          <w:rPr>
            <w:color w:val="000000"/>
          </w:rPr>
          <w:t xml:space="preserve"> large </w:t>
        </w:r>
      </w:ins>
      <w:ins w:id="1097" w:author="Gerard Blanco Bernal (Student)" w:date="2022-04-06T16:12:00Z">
        <w:r w:rsidR="00A163DB" w:rsidRPr="00A163DB">
          <w:rPr>
            <w:color w:val="000000"/>
          </w:rPr>
          <w:t xml:space="preserve">and </w:t>
        </w:r>
      </w:ins>
      <w:ins w:id="1098" w:author="Gerard Blanco Bernal (Student)" w:date="2022-04-06T16:14:00Z">
        <w:r w:rsidR="007B3AF6">
          <w:rPr>
            <w:color w:val="000000"/>
          </w:rPr>
          <w:t>extensive</w:t>
        </w:r>
      </w:ins>
      <w:ins w:id="1099" w:author="Gerard Blanco Bernal (Student)" w:date="2022-04-06T16:12:00Z">
        <w:r w:rsidR="00A163DB" w:rsidRPr="00A163DB">
          <w:rPr>
            <w:color w:val="000000"/>
          </w:rPr>
          <w:t xml:space="preserve"> dataset</w:t>
        </w:r>
      </w:ins>
      <w:ins w:id="1100" w:author="Gerard Blanco Bernal (Student)" w:date="2022-04-06T16:15:00Z">
        <w:r w:rsidR="00CC4DFF">
          <w:rPr>
            <w:color w:val="000000"/>
          </w:rPr>
          <w:t xml:space="preserve"> </w:t>
        </w:r>
      </w:ins>
      <w:ins w:id="1101" w:author="Gerard Blanco Bernal (Student)" w:date="2022-04-06T16:14:00Z">
        <w:r w:rsidR="007B3AF6">
          <w:rPr>
            <w:color w:val="000000"/>
          </w:rPr>
          <w:t>will</w:t>
        </w:r>
      </w:ins>
      <w:ins w:id="1102" w:author="Gerard Blanco Bernal (Student)" w:date="2022-04-06T16:12:00Z">
        <w:r w:rsidR="00A163DB" w:rsidRPr="00A163DB">
          <w:rPr>
            <w:color w:val="000000"/>
          </w:rPr>
          <w:t xml:space="preserve"> serve as a generic model of the visual world. </w:t>
        </w:r>
      </w:ins>
      <w:ins w:id="1103" w:author="Gerard Blanco Bernal (Student)" w:date="2022-04-06T16:14:00Z">
        <w:r w:rsidR="007B3AF6">
          <w:rPr>
            <w:color w:val="000000"/>
          </w:rPr>
          <w:t>The researcher could</w:t>
        </w:r>
      </w:ins>
      <w:ins w:id="1104" w:author="Gerard Blanco Bernal (Student)" w:date="2022-04-06T16:12:00Z">
        <w:r w:rsidR="00A163DB" w:rsidRPr="00A163DB">
          <w:rPr>
            <w:color w:val="000000"/>
          </w:rPr>
          <w:t xml:space="preserve"> then take advantage of these learned feature maps without having to start from scratch by training a large model on a large dataset</w:t>
        </w:r>
      </w:ins>
      <w:ins w:id="1105" w:author="Gerard Blanco Bernal (Student)" w:date="2022-04-06T16:20:00Z">
        <w:r w:rsidR="00E244C0">
          <w:rPr>
            <w:color w:val="000000"/>
          </w:rPr>
          <w:t xml:space="preserve"> </w:t>
        </w:r>
      </w:ins>
      <w:ins w:id="1106" w:author="Gerard Blanco Bernal (Student)" w:date="2022-04-06T16:12:00Z">
        <w:r w:rsidR="00A163DB">
          <w:rPr>
            <w:color w:val="000000"/>
          </w:rPr>
          <w:t>[</w:t>
        </w:r>
      </w:ins>
      <w:ins w:id="1107" w:author="Gerard Blanco Bernal (Student)" w:date="2022-04-14T21:58:00Z">
        <w:r w:rsidR="00CF6576">
          <w:rPr>
            <w:color w:val="000000"/>
          </w:rPr>
          <w:fldChar w:fldCharType="begin"/>
        </w:r>
        <w:r w:rsidR="00CF6576">
          <w:rPr>
            <w:color w:val="000000"/>
          </w:rPr>
          <w:instrText xml:space="preserve"> HYPERLINK  \l "_References" </w:instrText>
        </w:r>
        <w:r w:rsidR="00CF6576">
          <w:rPr>
            <w:color w:val="000000"/>
          </w:rPr>
          <w:fldChar w:fldCharType="separate"/>
        </w:r>
        <w:r w:rsidR="00CF6576" w:rsidRPr="00CF6576">
          <w:rPr>
            <w:rStyle w:val="Hyperlink"/>
          </w:rPr>
          <w:t>28</w:t>
        </w:r>
        <w:r w:rsidR="00CF6576">
          <w:rPr>
            <w:color w:val="000000"/>
          </w:rPr>
          <w:fldChar w:fldCharType="end"/>
        </w:r>
      </w:ins>
      <w:ins w:id="1108" w:author="Gerard Blanco Bernal (Student)" w:date="2022-04-06T16:12:00Z">
        <w:r w:rsidR="00A163DB">
          <w:rPr>
            <w:color w:val="000000"/>
          </w:rPr>
          <w:t>]</w:t>
        </w:r>
      </w:ins>
      <w:ins w:id="1109" w:author="Gerard Blanco Bernal (Student)" w:date="2022-04-06T16:21:00Z">
        <w:r w:rsidR="00E244C0">
          <w:rPr>
            <w:color w:val="000000"/>
          </w:rPr>
          <w:t>.</w:t>
        </w:r>
      </w:ins>
    </w:p>
    <w:p w14:paraId="4130E4D0" w14:textId="77777777" w:rsidR="0094211A" w:rsidRDefault="0094211A" w:rsidP="0021634C">
      <w:pPr>
        <w:rPr>
          <w:ins w:id="1110" w:author="Gerard Blanco Bernal (Student)" w:date="2022-04-06T16:35:00Z"/>
          <w:color w:val="000000"/>
        </w:rPr>
      </w:pPr>
    </w:p>
    <w:p w14:paraId="65FCA383" w14:textId="78A8706B" w:rsidR="00E244C0" w:rsidRDefault="009C2F63" w:rsidP="0021634C">
      <w:pPr>
        <w:rPr>
          <w:ins w:id="1111" w:author="Gerard Blanco Bernal (Student)" w:date="2022-04-06T16:21:00Z"/>
          <w:color w:val="000000"/>
        </w:rPr>
      </w:pPr>
      <w:ins w:id="1112" w:author="Gerard Blanco Bernal (Student)" w:date="2022-04-06T16:26:00Z">
        <w:r>
          <w:rPr>
            <w:color w:val="000000"/>
          </w:rPr>
          <w:t xml:space="preserve">The </w:t>
        </w:r>
        <w:r w:rsidRPr="009C2F63">
          <w:rPr>
            <w:color w:val="000000"/>
          </w:rPr>
          <w:t xml:space="preserve">EfficientDet-Lite family of </w:t>
        </w:r>
      </w:ins>
      <w:ins w:id="1113" w:author="Gerard Blanco Bernal (Student)" w:date="2022-04-06T16:33:00Z">
        <w:r w:rsidR="00A85A90">
          <w:rPr>
            <w:color w:val="000000"/>
          </w:rPr>
          <w:t xml:space="preserve">object detection </w:t>
        </w:r>
      </w:ins>
      <w:ins w:id="1114" w:author="Gerard Blanco Bernal (Student)" w:date="2022-04-06T16:26:00Z">
        <w:r w:rsidRPr="009C2F63">
          <w:rPr>
            <w:color w:val="000000"/>
          </w:rPr>
          <w:t>models derived from the EfficientDet architecture</w:t>
        </w:r>
        <w:r>
          <w:rPr>
            <w:color w:val="000000"/>
          </w:rPr>
          <w:t xml:space="preserve"> </w:t>
        </w:r>
      </w:ins>
      <w:ins w:id="1115" w:author="Gerard Blanco Bernal (Student)" w:date="2022-04-06T16:30:00Z">
        <w:r w:rsidR="00A85A90">
          <w:rPr>
            <w:color w:val="000000"/>
          </w:rPr>
          <w:t>would</w:t>
        </w:r>
      </w:ins>
      <w:ins w:id="1116" w:author="Gerard Blanco Bernal (Student)" w:date="2022-04-06T16:32:00Z">
        <w:r w:rsidR="00A85A90">
          <w:rPr>
            <w:color w:val="000000"/>
          </w:rPr>
          <w:t xml:space="preserve"> be</w:t>
        </w:r>
      </w:ins>
      <w:ins w:id="1117" w:author="Gerard Blanco Bernal (Student)" w:date="2022-04-06T16:26:00Z">
        <w:r>
          <w:rPr>
            <w:color w:val="000000"/>
          </w:rPr>
          <w:t xml:space="preserve"> used</w:t>
        </w:r>
      </w:ins>
      <w:ins w:id="1118" w:author="Gerard Blanco Bernal (Student)" w:date="2022-04-06T16:27:00Z">
        <w:r>
          <w:rPr>
            <w:color w:val="000000"/>
          </w:rPr>
          <w:t xml:space="preserve"> to </w:t>
        </w:r>
      </w:ins>
      <w:ins w:id="1119" w:author="Gerard Blanco Bernal (Student)" w:date="2022-04-06T16:28:00Z">
        <w:r>
          <w:rPr>
            <w:color w:val="000000"/>
          </w:rPr>
          <w:t xml:space="preserve">train the </w:t>
        </w:r>
        <w:r w:rsidR="00A85A90">
          <w:rPr>
            <w:color w:val="000000"/>
          </w:rPr>
          <w:t>model</w:t>
        </w:r>
      </w:ins>
      <w:ins w:id="1120" w:author="Gerard Blanco Bernal (Student)" w:date="2022-04-06T16:35:00Z">
        <w:r w:rsidR="0094211A">
          <w:rPr>
            <w:color w:val="000000"/>
          </w:rPr>
          <w:t xml:space="preserve">. The researcher aimed to </w:t>
        </w:r>
      </w:ins>
      <w:ins w:id="1121" w:author="Gerard Blanco Bernal (Student)" w:date="2022-04-06T16:30:00Z">
        <w:r w:rsidR="00A85A90">
          <w:rPr>
            <w:color w:val="000000"/>
          </w:rPr>
          <w:t xml:space="preserve">test and </w:t>
        </w:r>
      </w:ins>
      <w:ins w:id="1122" w:author="Gerard Blanco Bernal (Student)" w:date="2022-04-06T16:31:00Z">
        <w:r w:rsidR="00A85A90">
          <w:rPr>
            <w:color w:val="000000"/>
          </w:rPr>
          <w:t>utilize</w:t>
        </w:r>
      </w:ins>
      <w:ins w:id="1123" w:author="Gerard Blanco Bernal (Student)" w:date="2022-04-06T16:36:00Z">
        <w:r w:rsidR="0094211A">
          <w:rPr>
            <w:color w:val="000000"/>
          </w:rPr>
          <w:t xml:space="preserve"> the different architectures</w:t>
        </w:r>
      </w:ins>
      <w:ins w:id="1124" w:author="Gerard Blanco Bernal (Student)" w:date="2022-04-06T16:31:00Z">
        <w:r w:rsidR="00A85A90">
          <w:rPr>
            <w:color w:val="000000"/>
          </w:rPr>
          <w:t xml:space="preserve"> interchangeably when determining </w:t>
        </w:r>
      </w:ins>
      <w:ins w:id="1125" w:author="Gerard Blanco Bernal (Student)" w:date="2022-04-06T16:32:00Z">
        <w:r w:rsidR="00A85A90">
          <w:rPr>
            <w:color w:val="000000"/>
          </w:rPr>
          <w:t>the most efficient model</w:t>
        </w:r>
      </w:ins>
      <w:ins w:id="1126" w:author="Gerard Blanco Bernal (Student)" w:date="2022-04-06T16:41:00Z">
        <w:r w:rsidR="00545FC1">
          <w:rPr>
            <w:color w:val="000000"/>
          </w:rPr>
          <w:t xml:space="preserve"> during the </w:t>
        </w:r>
      </w:ins>
      <w:ins w:id="1127" w:author="Gerard Blanco Bernal (Student)" w:date="2022-05-01T11:31:00Z">
        <w:r w:rsidR="00F01907">
          <w:rPr>
            <w:color w:val="000000"/>
          </w:rPr>
          <w:t>implementation</w:t>
        </w:r>
      </w:ins>
      <w:ins w:id="1128" w:author="Gerard Blanco Bernal (Student)" w:date="2022-04-06T16:41:00Z">
        <w:r w:rsidR="00545FC1">
          <w:rPr>
            <w:color w:val="000000"/>
          </w:rPr>
          <w:t xml:space="preserve"> </w:t>
        </w:r>
      </w:ins>
      <w:ins w:id="1129" w:author="Gerard Blanco Bernal (Student)" w:date="2022-04-06T16:42:00Z">
        <w:r w:rsidR="00545FC1">
          <w:rPr>
            <w:color w:val="000000"/>
          </w:rPr>
          <w:t xml:space="preserve">stage of </w:t>
        </w:r>
      </w:ins>
      <w:ins w:id="1130" w:author="Gerard Blanco Bernal (Student)" w:date="2022-05-01T11:31:00Z">
        <w:r w:rsidR="00F01907">
          <w:rPr>
            <w:color w:val="000000"/>
          </w:rPr>
          <w:t xml:space="preserve">this feature of </w:t>
        </w:r>
      </w:ins>
      <w:ins w:id="1131" w:author="Gerard Blanco Bernal (Student)" w:date="2022-04-06T16:42:00Z">
        <w:r w:rsidR="00545FC1">
          <w:rPr>
            <w:color w:val="000000"/>
          </w:rPr>
          <w:t>the prototype</w:t>
        </w:r>
      </w:ins>
      <w:ins w:id="1132" w:author="Gerard Blanco Bernal (Student)" w:date="2022-04-06T16:28:00Z">
        <w:r w:rsidR="00A85A90">
          <w:rPr>
            <w:color w:val="000000"/>
          </w:rPr>
          <w:t>.</w:t>
        </w:r>
      </w:ins>
    </w:p>
    <w:p w14:paraId="5A5F5284" w14:textId="15ED716A" w:rsidR="00E244C0" w:rsidRDefault="00E244C0" w:rsidP="0021634C">
      <w:pPr>
        <w:rPr>
          <w:ins w:id="1133" w:author="Gerard Blanco Bernal (Student)" w:date="2022-04-06T16:21:00Z"/>
          <w:color w:val="000000"/>
        </w:rPr>
      </w:pPr>
    </w:p>
    <w:p w14:paraId="5124B2B8" w14:textId="7A5656F5" w:rsidR="00E244C0" w:rsidRDefault="009C2F63" w:rsidP="0021634C">
      <w:pPr>
        <w:rPr>
          <w:ins w:id="1134" w:author="Gerard Blanco Bernal (Student)" w:date="2022-04-06T16:42:00Z"/>
          <w:color w:val="000000"/>
        </w:rPr>
      </w:pPr>
      <w:ins w:id="1135" w:author="Gerard Blanco Bernal (Student)" w:date="2022-04-06T16:23:00Z">
        <w:r>
          <w:rPr>
            <w:color w:val="000000"/>
          </w:rPr>
          <w:t xml:space="preserve">The second </w:t>
        </w:r>
      </w:ins>
      <w:ins w:id="1136" w:author="Gerard Blanco Bernal (Student)" w:date="2022-04-06T16:24:00Z">
        <w:r>
          <w:rPr>
            <w:color w:val="000000"/>
          </w:rPr>
          <w:t>tool</w:t>
        </w:r>
      </w:ins>
      <w:ins w:id="1137" w:author="Gerard Blanco Bernal (Student)" w:date="2022-05-01T11:31:00Z">
        <w:r w:rsidR="00F01907">
          <w:rPr>
            <w:color w:val="000000"/>
          </w:rPr>
          <w:t xml:space="preserve"> used</w:t>
        </w:r>
      </w:ins>
      <w:ins w:id="1138" w:author="Gerard Blanco Bernal (Student)" w:date="2022-05-01T11:32:00Z">
        <w:r w:rsidR="00F01907">
          <w:rPr>
            <w:color w:val="000000"/>
          </w:rPr>
          <w:t xml:space="preserve"> was </w:t>
        </w:r>
      </w:ins>
      <w:ins w:id="1139" w:author="Gerard Blanco Bernal (Student)" w:date="2022-04-06T16:21:00Z">
        <w:r w:rsidR="00E244C0">
          <w:rPr>
            <w:color w:val="000000"/>
          </w:rPr>
          <w:t>OpenCV,</w:t>
        </w:r>
      </w:ins>
      <w:ins w:id="1140" w:author="Gerard Blanco Bernal (Student)" w:date="2022-04-06T16:23:00Z">
        <w:r>
          <w:rPr>
            <w:color w:val="000000"/>
          </w:rPr>
          <w:t xml:space="preserve"> </w:t>
        </w:r>
        <w:r w:rsidRPr="009C2F63">
          <w:rPr>
            <w:color w:val="000000"/>
          </w:rPr>
          <w:t>a library of programming functions mainly aimed at real-time computer vision</w:t>
        </w:r>
      </w:ins>
      <w:ins w:id="1141" w:author="Gerard Blanco Bernal (Student)" w:date="2022-05-01T11:32:00Z">
        <w:r w:rsidR="00F01907">
          <w:rPr>
            <w:color w:val="000000"/>
          </w:rPr>
          <w:t>. It</w:t>
        </w:r>
      </w:ins>
      <w:ins w:id="1142" w:author="Gerard Blanco Bernal (Student)" w:date="2022-04-06T16:21:00Z">
        <w:r w:rsidR="00E244C0">
          <w:rPr>
            <w:color w:val="000000"/>
          </w:rPr>
          <w:t xml:space="preserve"> was used to capture and process the image input from the camera module </w:t>
        </w:r>
      </w:ins>
      <w:ins w:id="1143" w:author="Gerard Blanco Bernal (Student)" w:date="2022-04-06T16:26:00Z">
        <w:r>
          <w:rPr>
            <w:color w:val="000000"/>
          </w:rPr>
          <w:t>which would</w:t>
        </w:r>
      </w:ins>
      <w:ins w:id="1144" w:author="Gerard Blanco Bernal (Student)" w:date="2022-04-06T16:22:00Z">
        <w:r w:rsidR="00E244C0">
          <w:rPr>
            <w:color w:val="000000"/>
          </w:rPr>
          <w:t xml:space="preserve"> then be given to the </w:t>
        </w:r>
      </w:ins>
      <w:ins w:id="1145" w:author="Gerard Blanco Bernal (Student)" w:date="2022-04-06T16:23:00Z">
        <w:r w:rsidR="00E244C0">
          <w:rPr>
            <w:color w:val="000000"/>
          </w:rPr>
          <w:t>object detection model to make its predictions on.</w:t>
        </w:r>
      </w:ins>
    </w:p>
    <w:p w14:paraId="4E775BD1" w14:textId="0E0B8DD5" w:rsidR="00545FC1" w:rsidRDefault="00545FC1" w:rsidP="0021634C">
      <w:pPr>
        <w:rPr>
          <w:ins w:id="1146" w:author="Gerard Blanco Bernal (Student)" w:date="2022-04-06T16:44:00Z"/>
          <w:color w:val="000000"/>
        </w:rPr>
      </w:pPr>
    </w:p>
    <w:p w14:paraId="6C4CD7DA" w14:textId="40A2C8AB" w:rsidR="00EE205B" w:rsidRDefault="00EE205B" w:rsidP="0021634C">
      <w:pPr>
        <w:rPr>
          <w:ins w:id="1147" w:author="Gerard Blanco Bernal (Student)" w:date="2022-04-06T16:42:00Z"/>
          <w:color w:val="000000"/>
        </w:rPr>
      </w:pPr>
      <w:ins w:id="1148" w:author="Gerard Blanco Bernal (Student)" w:date="2022-04-06T16:45:00Z">
        <w:r>
          <w:rPr>
            <w:color w:val="000000"/>
          </w:rPr>
          <w:t xml:space="preserve">Lastly, </w:t>
        </w:r>
      </w:ins>
      <w:ins w:id="1149" w:author="Gerard Blanco Bernal (Student)" w:date="2022-04-06T16:44:00Z">
        <w:r>
          <w:rPr>
            <w:color w:val="000000"/>
          </w:rPr>
          <w:t xml:space="preserve">LabelImg, a </w:t>
        </w:r>
      </w:ins>
      <w:ins w:id="1150" w:author="Gerard Blanco Bernal (Student)" w:date="2022-04-06T16:45:00Z">
        <w:r>
          <w:rPr>
            <w:color w:val="000000"/>
          </w:rPr>
          <w:t>graphical annotation tool written in Python</w:t>
        </w:r>
      </w:ins>
      <w:ins w:id="1151" w:author="Gerard Blanco Bernal (Student)" w:date="2022-04-06T16:46:00Z">
        <w:r>
          <w:rPr>
            <w:color w:val="000000"/>
          </w:rPr>
          <w:t>, was used to manually</w:t>
        </w:r>
      </w:ins>
      <w:ins w:id="1152" w:author="Gerard Blanco Bernal (Student)" w:date="2022-04-06T16:48:00Z">
        <w:r>
          <w:rPr>
            <w:color w:val="000000"/>
          </w:rPr>
          <w:t xml:space="preserve"> annotate</w:t>
        </w:r>
      </w:ins>
      <w:ins w:id="1153" w:author="Gerard Blanco Bernal (Student)" w:date="2022-04-06T16:46:00Z">
        <w:r>
          <w:rPr>
            <w:color w:val="000000"/>
          </w:rPr>
          <w:t xml:space="preserve"> the different weeds which the researcher wanted the model to detect. The exported files were XML in PASCAL VO</w:t>
        </w:r>
      </w:ins>
      <w:ins w:id="1154" w:author="Gerard Blanco Bernal (Student)" w:date="2022-04-06T16:47:00Z">
        <w:r>
          <w:rPr>
            <w:color w:val="000000"/>
          </w:rPr>
          <w:t xml:space="preserve">C format. These files together with the JPG images of the weeds were </w:t>
        </w:r>
      </w:ins>
      <w:ins w:id="1155" w:author="Gerard Blanco Bernal (Student)" w:date="2022-04-06T16:48:00Z">
        <w:r w:rsidR="001D5642">
          <w:rPr>
            <w:color w:val="000000"/>
          </w:rPr>
          <w:t xml:space="preserve">to be </w:t>
        </w:r>
      </w:ins>
      <w:ins w:id="1156" w:author="Gerard Blanco Bernal (Student)" w:date="2022-04-06T16:47:00Z">
        <w:r>
          <w:rPr>
            <w:color w:val="000000"/>
          </w:rPr>
          <w:t>uploaded to TensorFlow Lite Model Maker a</w:t>
        </w:r>
      </w:ins>
      <w:ins w:id="1157" w:author="Gerard Blanco Bernal (Student)" w:date="2022-04-06T16:48:00Z">
        <w:r>
          <w:rPr>
            <w:color w:val="000000"/>
          </w:rPr>
          <w:t>s the training data.</w:t>
        </w:r>
      </w:ins>
    </w:p>
    <w:p w14:paraId="27D65EDE" w14:textId="3FF91346" w:rsidR="00545FC1" w:rsidRDefault="00545FC1" w:rsidP="0021634C">
      <w:pPr>
        <w:rPr>
          <w:ins w:id="1158" w:author="Gerard Blanco Bernal (Student)" w:date="2022-04-06T16:48:00Z"/>
          <w:color w:val="000000"/>
        </w:rPr>
      </w:pPr>
    </w:p>
    <w:p w14:paraId="51654563" w14:textId="079F3DDD" w:rsidR="001D5642" w:rsidRDefault="001D5642" w:rsidP="0021634C">
      <w:pPr>
        <w:rPr>
          <w:ins w:id="1159" w:author="Gerard Blanco Bernal (Student)" w:date="2022-04-06T13:40:00Z"/>
          <w:color w:val="000000"/>
        </w:rPr>
      </w:pPr>
      <w:ins w:id="1160" w:author="Gerard Blanco Bernal (Student)" w:date="2022-04-06T16:48:00Z">
        <w:r>
          <w:rPr>
            <w:color w:val="000000"/>
          </w:rPr>
          <w:t xml:space="preserve">The camera module would </w:t>
        </w:r>
      </w:ins>
      <w:ins w:id="1161" w:author="Gerard Blanco Bernal (Student)" w:date="2022-04-06T16:49:00Z">
        <w:r>
          <w:rPr>
            <w:color w:val="000000"/>
          </w:rPr>
          <w:t>be pointed perpendicular to the ground so as to oversee the tops of the plants with a</w:t>
        </w:r>
      </w:ins>
      <w:ins w:id="1162" w:author="Gerard Blanco Bernal (Student)" w:date="2022-04-06T16:51:00Z">
        <w:r>
          <w:rPr>
            <w:color w:val="000000"/>
          </w:rPr>
          <w:t xml:space="preserve"> </w:t>
        </w:r>
      </w:ins>
      <w:ins w:id="1163" w:author="Gerard Blanco Bernal (Student)" w:date="2022-04-07T09:42:00Z">
        <w:r w:rsidR="00306351">
          <w:rPr>
            <w:color w:val="000000"/>
          </w:rPr>
          <w:t>bird’s</w:t>
        </w:r>
      </w:ins>
      <w:ins w:id="1164" w:author="Gerard Blanco Bernal (Student)" w:date="2022-04-06T16:51:00Z">
        <w:r>
          <w:rPr>
            <w:color w:val="000000"/>
          </w:rPr>
          <w:t xml:space="preserve"> </w:t>
        </w:r>
      </w:ins>
      <w:ins w:id="1165" w:author="Gerard Blanco Bernal (Student)" w:date="2022-04-06T16:49:00Z">
        <w:r>
          <w:rPr>
            <w:color w:val="000000"/>
          </w:rPr>
          <w:t xml:space="preserve">eye view. The only design limitation was the height at which it could be placed </w:t>
        </w:r>
      </w:ins>
      <w:ins w:id="1166" w:author="Gerard Blanco Bernal (Student)" w:date="2022-04-06T16:50:00Z">
        <w:r>
          <w:rPr>
            <w:color w:val="000000"/>
          </w:rPr>
          <w:t xml:space="preserve">because if it was too far away from the weeds, it was more likely that the quality of the image would not suffice, and the model would fail to detect them. This trade-off was further </w:t>
        </w:r>
      </w:ins>
      <w:ins w:id="1167" w:author="Gerard Blanco Bernal (Student)" w:date="2022-04-06T18:00:00Z">
        <w:r w:rsidR="009756C2">
          <w:rPr>
            <w:color w:val="000000"/>
          </w:rPr>
          <w:t>assessed</w:t>
        </w:r>
      </w:ins>
      <w:ins w:id="1168" w:author="Gerard Blanco Bernal (Student)" w:date="2022-04-06T16:50:00Z">
        <w:r>
          <w:rPr>
            <w:color w:val="000000"/>
          </w:rPr>
          <w:t xml:space="preserve"> during the imple</w:t>
        </w:r>
      </w:ins>
      <w:ins w:id="1169" w:author="Gerard Blanco Bernal (Student)" w:date="2022-04-06T16:51:00Z">
        <w:r>
          <w:rPr>
            <w:color w:val="000000"/>
          </w:rPr>
          <w:t>mentation of the feature.</w:t>
        </w:r>
      </w:ins>
    </w:p>
    <w:p w14:paraId="5F85400D" w14:textId="73CDE5AB" w:rsidR="00E723E0" w:rsidRDefault="00E723E0" w:rsidP="0021634C">
      <w:pPr>
        <w:rPr>
          <w:ins w:id="1170" w:author="Gerard Blanco Bernal (Student)" w:date="2022-04-06T13:40:00Z"/>
          <w:color w:val="000000"/>
        </w:rPr>
      </w:pPr>
    </w:p>
    <w:p w14:paraId="44BD5E8D" w14:textId="77777777" w:rsidR="00E723E0" w:rsidRPr="00761D06" w:rsidRDefault="00E723E0" w:rsidP="0021634C">
      <w:pPr>
        <w:rPr>
          <w:ins w:id="1171" w:author="Gerard Blanco Bernal (Student)" w:date="2022-04-06T11:45:00Z"/>
          <w:color w:val="000000"/>
          <w:rPrChange w:id="1172" w:author="Gerard Blanco Bernal (Student)" w:date="2022-04-06T11:46:00Z">
            <w:rPr>
              <w:ins w:id="1173" w:author="Gerard Blanco Bernal (Student)" w:date="2022-04-06T11:45:00Z"/>
              <w:color w:val="000000"/>
              <w:sz w:val="22"/>
              <w:szCs w:val="22"/>
            </w:rPr>
          </w:rPrChange>
        </w:rPr>
      </w:pPr>
    </w:p>
    <w:p w14:paraId="66CDE209" w14:textId="671CDE75" w:rsidR="0021634C" w:rsidRPr="0021634C" w:rsidRDefault="0021634C" w:rsidP="0021634C">
      <w:pPr>
        <w:rPr>
          <w:b/>
          <w:bCs/>
          <w:color w:val="000000"/>
          <w:sz w:val="22"/>
          <w:szCs w:val="22"/>
        </w:rPr>
      </w:pPr>
      <w:r w:rsidRPr="0021634C">
        <w:rPr>
          <w:b/>
          <w:bCs/>
          <w:color w:val="000000"/>
          <w:sz w:val="22"/>
          <w:szCs w:val="22"/>
        </w:rPr>
        <w:t>4.1.</w:t>
      </w:r>
      <w:r>
        <w:rPr>
          <w:b/>
          <w:bCs/>
          <w:color w:val="000000"/>
          <w:sz w:val="22"/>
          <w:szCs w:val="22"/>
        </w:rPr>
        <w:t>3</w:t>
      </w:r>
      <w:r w:rsidR="00F3773E">
        <w:rPr>
          <w:b/>
          <w:bCs/>
          <w:color w:val="000000"/>
          <w:sz w:val="22"/>
          <w:szCs w:val="22"/>
        </w:rPr>
        <w:t xml:space="preserve"> </w:t>
      </w:r>
      <w:r w:rsidR="00A5400C">
        <w:rPr>
          <w:b/>
          <w:bCs/>
          <w:color w:val="000000"/>
          <w:sz w:val="22"/>
          <w:szCs w:val="22"/>
        </w:rPr>
        <w:t>Assistance</w:t>
      </w:r>
      <w:r w:rsidR="00F3773E">
        <w:rPr>
          <w:b/>
          <w:bCs/>
          <w:color w:val="000000"/>
          <w:sz w:val="22"/>
          <w:szCs w:val="22"/>
        </w:rPr>
        <w:t xml:space="preserve"> Bot</w:t>
      </w:r>
    </w:p>
    <w:p w14:paraId="310D6935" w14:textId="1B739972" w:rsidR="0021634C" w:rsidDel="0065213E" w:rsidRDefault="0021634C" w:rsidP="0021634C">
      <w:pPr>
        <w:rPr>
          <w:del w:id="1174" w:author="Gerard Blanco Bernal (Student)" w:date="2022-04-08T10:46:00Z"/>
          <w:color w:val="000000"/>
        </w:rPr>
      </w:pPr>
    </w:p>
    <w:p w14:paraId="4D175DD1" w14:textId="66D2075A" w:rsidR="00A5400C" w:rsidDel="0065213E" w:rsidRDefault="00A5400C" w:rsidP="0021634C">
      <w:pPr>
        <w:rPr>
          <w:del w:id="1175" w:author="Gerard Blanco Bernal (Student)" w:date="2022-04-08T10:46:00Z"/>
          <w:color w:val="000000"/>
        </w:rPr>
      </w:pPr>
    </w:p>
    <w:p w14:paraId="1C486644" w14:textId="2417A9A2" w:rsidR="00C509FF" w:rsidRDefault="00C509FF" w:rsidP="003935F7">
      <w:pPr>
        <w:rPr>
          <w:ins w:id="1176" w:author="Gerard Blanco Bernal (Student)" w:date="2022-04-06T18:06:00Z"/>
          <w:color w:val="000000"/>
        </w:rPr>
      </w:pPr>
    </w:p>
    <w:p w14:paraId="3AD381CC" w14:textId="5A8CDAEE" w:rsidR="00680756" w:rsidRDefault="00680756" w:rsidP="003935F7">
      <w:pPr>
        <w:rPr>
          <w:ins w:id="1177" w:author="Gerard Blanco Bernal (Student)" w:date="2022-04-07T10:21:00Z"/>
          <w:color w:val="000000"/>
        </w:rPr>
      </w:pPr>
      <w:ins w:id="1178" w:author="Gerard Blanco Bernal (Student)" w:date="2022-04-06T18:07:00Z">
        <w:r>
          <w:rPr>
            <w:color w:val="000000"/>
          </w:rPr>
          <w:t xml:space="preserve">The assistant </w:t>
        </w:r>
      </w:ins>
      <w:r w:rsidR="00EE2D55">
        <w:rPr>
          <w:color w:val="000000"/>
        </w:rPr>
        <w:t>ChatBot</w:t>
      </w:r>
      <w:ins w:id="1179" w:author="Gerard Blanco Bernal (Student)" w:date="2022-04-06T18:07:00Z">
        <w:r>
          <w:rPr>
            <w:color w:val="000000"/>
          </w:rPr>
          <w:t xml:space="preserve"> was designed </w:t>
        </w:r>
      </w:ins>
      <w:ins w:id="1180" w:author="Gerard Blanco Bernal (Student)" w:date="2022-04-06T18:10:00Z">
        <w:r w:rsidR="0088646D">
          <w:rPr>
            <w:color w:val="000000"/>
          </w:rPr>
          <w:t>to provide the gardener with a</w:t>
        </w:r>
      </w:ins>
      <w:ins w:id="1181" w:author="Gerard Blanco Bernal (Student)" w:date="2022-04-06T18:11:00Z">
        <w:r w:rsidR="0088646D">
          <w:rPr>
            <w:color w:val="000000"/>
          </w:rPr>
          <w:t xml:space="preserve">ny and all current information about </w:t>
        </w:r>
      </w:ins>
      <w:ins w:id="1182" w:author="Gerard Blanco Bernal (Student)" w:date="2022-04-06T18:12:00Z">
        <w:r w:rsidR="0088646D">
          <w:rPr>
            <w:color w:val="000000"/>
          </w:rPr>
          <w:t>the greenhouse condition</w:t>
        </w:r>
      </w:ins>
      <w:ins w:id="1183" w:author="Gerard Blanco Bernal (Student)" w:date="2022-04-07T10:03:00Z">
        <w:r w:rsidR="00F16A01">
          <w:rPr>
            <w:color w:val="000000"/>
          </w:rPr>
          <w:t>s</w:t>
        </w:r>
      </w:ins>
      <w:ins w:id="1184" w:author="Gerard Blanco Bernal (Student)" w:date="2022-04-06T18:12:00Z">
        <w:r w:rsidR="0088646D">
          <w:rPr>
            <w:color w:val="000000"/>
          </w:rPr>
          <w:t xml:space="preserve">. </w:t>
        </w:r>
      </w:ins>
      <w:ins w:id="1185" w:author="Gerard Blanco Bernal (Student)" w:date="2022-04-06T18:13:00Z">
        <w:r w:rsidR="0088646D">
          <w:rPr>
            <w:color w:val="000000"/>
          </w:rPr>
          <w:t xml:space="preserve">The decision to use a </w:t>
        </w:r>
      </w:ins>
      <w:r w:rsidR="00EE2D55">
        <w:rPr>
          <w:color w:val="000000"/>
        </w:rPr>
        <w:t>ChatBot</w:t>
      </w:r>
      <w:ins w:id="1186" w:author="Gerard Blanco Bernal (Student)" w:date="2022-04-06T18:13:00Z">
        <w:r w:rsidR="0088646D">
          <w:rPr>
            <w:color w:val="000000"/>
          </w:rPr>
          <w:t xml:space="preserve"> as opposed to a standard</w:t>
        </w:r>
      </w:ins>
      <w:ins w:id="1187" w:author="Gerard Blanco Bernal (Student)" w:date="2022-04-07T10:03:00Z">
        <w:r w:rsidR="00F16A01">
          <w:rPr>
            <w:color w:val="000000"/>
          </w:rPr>
          <w:t xml:space="preserve"> software application for interfacing with the system was in part rooted in the </w:t>
        </w:r>
      </w:ins>
      <w:ins w:id="1188" w:author="Gerard Blanco Bernal (Student)" w:date="2022-04-07T10:10:00Z">
        <w:r w:rsidR="0008708A">
          <w:rPr>
            <w:color w:val="000000"/>
          </w:rPr>
          <w:t xml:space="preserve">ability to provide </w:t>
        </w:r>
      </w:ins>
      <w:ins w:id="1189" w:author="Gerard Blanco Bernal (Student)" w:date="2022-04-07T10:11:00Z">
        <w:r w:rsidR="0008708A">
          <w:rPr>
            <w:color w:val="000000"/>
          </w:rPr>
          <w:t>p</w:t>
        </w:r>
      </w:ins>
      <w:ins w:id="1190" w:author="Gerard Blanco Bernal (Student)" w:date="2022-04-07T10:10:00Z">
        <w:r w:rsidR="0008708A" w:rsidRPr="0008708A">
          <w:rPr>
            <w:color w:val="000000"/>
          </w:rPr>
          <w:t>roactive customer interaction</w:t>
        </w:r>
      </w:ins>
      <w:ins w:id="1191" w:author="Gerard Blanco Bernal (Student)" w:date="2022-04-07T10:11:00Z">
        <w:r w:rsidR="0008708A">
          <w:rPr>
            <w:color w:val="000000"/>
          </w:rPr>
          <w:t>.</w:t>
        </w:r>
      </w:ins>
      <w:ins w:id="1192" w:author="Gerard Blanco Bernal (Student)" w:date="2022-04-07T10:17:00Z">
        <w:r w:rsidR="002E036A">
          <w:rPr>
            <w:color w:val="000000"/>
          </w:rPr>
          <w:t xml:space="preserve"> </w:t>
        </w:r>
      </w:ins>
      <w:ins w:id="1193" w:author="Gerard Blanco Bernal (Student)" w:date="2022-04-07T10:18:00Z">
        <w:r w:rsidR="00523517">
          <w:rPr>
            <w:color w:val="000000"/>
          </w:rPr>
          <w:t>Instead of relying o</w:t>
        </w:r>
      </w:ins>
      <w:ins w:id="1194" w:author="Gerard Blanco Bernal (Student)" w:date="2022-04-07T10:20:00Z">
        <w:r w:rsidR="00523517">
          <w:rPr>
            <w:color w:val="000000"/>
          </w:rPr>
          <w:t>n</w:t>
        </w:r>
      </w:ins>
      <w:ins w:id="1195" w:author="Gerard Blanco Bernal (Student)" w:date="2022-04-07T10:18:00Z">
        <w:r w:rsidR="00523517">
          <w:rPr>
            <w:color w:val="000000"/>
          </w:rPr>
          <w:t xml:space="preserve"> passive user interaction to use a mobile application and stay engaged in the hobby, by reaching out and </w:t>
        </w:r>
      </w:ins>
      <w:ins w:id="1196" w:author="Gerard Blanco Bernal (Student)" w:date="2022-04-07T10:19:00Z">
        <w:r w:rsidR="00523517">
          <w:rPr>
            <w:color w:val="000000"/>
          </w:rPr>
          <w:t xml:space="preserve">providing a simple means of </w:t>
        </w:r>
      </w:ins>
      <w:ins w:id="1197" w:author="Gerard Blanco Bernal (Student)" w:date="2022-05-01T12:04:00Z">
        <w:r w:rsidR="006A2641">
          <w:rPr>
            <w:color w:val="000000"/>
          </w:rPr>
          <w:t>support for</w:t>
        </w:r>
      </w:ins>
      <w:ins w:id="1198" w:author="Gerard Blanco Bernal (Student)" w:date="2022-04-07T10:19:00Z">
        <w:r w:rsidR="00523517">
          <w:rPr>
            <w:color w:val="000000"/>
          </w:rPr>
          <w:t xml:space="preserve"> </w:t>
        </w:r>
      </w:ins>
      <w:ins w:id="1199" w:author="Gerard Blanco Bernal (Student)" w:date="2022-05-01T12:04:00Z">
        <w:r w:rsidR="006A2641">
          <w:rPr>
            <w:color w:val="000000"/>
          </w:rPr>
          <w:t>general</w:t>
        </w:r>
      </w:ins>
      <w:ins w:id="1200" w:author="Gerard Blanco Bernal (Student)" w:date="2022-04-07T10:19:00Z">
        <w:r w:rsidR="00523517">
          <w:rPr>
            <w:color w:val="000000"/>
          </w:rPr>
          <w:t xml:space="preserve"> questions</w:t>
        </w:r>
      </w:ins>
      <w:ins w:id="1201" w:author="Gerard Blanco Bernal (Student)" w:date="2022-05-01T12:03:00Z">
        <w:r w:rsidR="00555022">
          <w:rPr>
            <w:color w:val="000000"/>
          </w:rPr>
          <w:t>,</w:t>
        </w:r>
      </w:ins>
      <w:ins w:id="1202" w:author="Gerard Blanco Bernal (Student)" w:date="2022-04-07T10:19:00Z">
        <w:r w:rsidR="00523517">
          <w:rPr>
            <w:color w:val="000000"/>
          </w:rPr>
          <w:t xml:space="preserve"> the </w:t>
        </w:r>
      </w:ins>
      <w:r w:rsidR="00EE2D55">
        <w:rPr>
          <w:color w:val="000000"/>
        </w:rPr>
        <w:t>ChatBot</w:t>
      </w:r>
      <w:ins w:id="1203" w:author="Gerard Blanco Bernal (Student)" w:date="2022-04-07T10:19:00Z">
        <w:r w:rsidR="00523517">
          <w:rPr>
            <w:color w:val="000000"/>
          </w:rPr>
          <w:t xml:space="preserve"> can acquaint the </w:t>
        </w:r>
        <w:r w:rsidR="00523517">
          <w:rPr>
            <w:color w:val="000000"/>
          </w:rPr>
          <w:t>user with the services and features of the system</w:t>
        </w:r>
      </w:ins>
      <w:ins w:id="1204" w:author="Gerard Blanco Bernal (Student)" w:date="2022-04-07T10:20:00Z">
        <w:r w:rsidR="00523517">
          <w:rPr>
            <w:color w:val="000000"/>
          </w:rPr>
          <w:t>, keeping them engaged</w:t>
        </w:r>
      </w:ins>
      <w:ins w:id="1205" w:author="Gerard Blanco Bernal (Student)" w:date="2022-05-01T12:03:00Z">
        <w:r w:rsidR="00C4760F">
          <w:rPr>
            <w:color w:val="000000"/>
          </w:rPr>
          <w:t>,</w:t>
        </w:r>
      </w:ins>
      <w:ins w:id="1206" w:author="Gerard Blanco Bernal (Student)" w:date="2022-04-07T10:21:00Z">
        <w:r w:rsidR="00523517">
          <w:rPr>
            <w:color w:val="000000"/>
          </w:rPr>
          <w:t xml:space="preserve"> and avoiding a hard</w:t>
        </w:r>
      </w:ins>
      <w:r w:rsidR="004A59DC">
        <w:rPr>
          <w:color w:val="000000"/>
        </w:rPr>
        <w:t xml:space="preserve"> </w:t>
      </w:r>
      <w:ins w:id="1207" w:author="Gerard Blanco Bernal (Student)" w:date="2022-04-07T10:21:00Z">
        <w:r w:rsidR="00523517">
          <w:rPr>
            <w:color w:val="000000"/>
          </w:rPr>
          <w:t>to</w:t>
        </w:r>
      </w:ins>
      <w:r w:rsidR="004A59DC">
        <w:rPr>
          <w:color w:val="000000"/>
        </w:rPr>
        <w:t xml:space="preserve"> </w:t>
      </w:r>
      <w:ins w:id="1208" w:author="Gerard Blanco Bernal (Student)" w:date="2022-04-07T10:21:00Z">
        <w:r w:rsidR="00523517">
          <w:rPr>
            <w:color w:val="000000"/>
          </w:rPr>
          <w:t xml:space="preserve">navigate GUI. </w:t>
        </w:r>
      </w:ins>
    </w:p>
    <w:p w14:paraId="696E752F" w14:textId="4D9269F5" w:rsidR="00523517" w:rsidRDefault="00523517" w:rsidP="003935F7">
      <w:pPr>
        <w:rPr>
          <w:ins w:id="1209" w:author="Gerard Blanco Bernal (Student)" w:date="2022-04-07T10:21:00Z"/>
          <w:color w:val="000000"/>
        </w:rPr>
      </w:pPr>
    </w:p>
    <w:p w14:paraId="047A9975" w14:textId="569A3CF8" w:rsidR="002E036A" w:rsidRDefault="00523517" w:rsidP="003935F7">
      <w:pPr>
        <w:rPr>
          <w:ins w:id="1210" w:author="Gerard Blanco Bernal (Student)" w:date="2022-04-07T10:16:00Z"/>
          <w:color w:val="000000"/>
        </w:rPr>
      </w:pPr>
      <w:ins w:id="1211" w:author="Gerard Blanco Bernal (Student)" w:date="2022-04-07T10:21:00Z">
        <w:r>
          <w:rPr>
            <w:color w:val="000000"/>
          </w:rPr>
          <w:t>The ultimate goal of notifications</w:t>
        </w:r>
      </w:ins>
      <w:ins w:id="1212" w:author="Gerard Blanco Bernal (Student)" w:date="2022-04-07T10:22:00Z">
        <w:r>
          <w:rPr>
            <w:color w:val="000000"/>
          </w:rPr>
          <w:t xml:space="preserve"> is to alert the users to content provided by the software. This content needs to be consumed</w:t>
        </w:r>
      </w:ins>
      <w:ins w:id="1213" w:author="Gerard Blanco Bernal (Student)" w:date="2022-04-07T10:23:00Z">
        <w:r>
          <w:rPr>
            <w:color w:val="000000"/>
          </w:rPr>
          <w:t xml:space="preserve"> by opening the application, often referred to as conversion. </w:t>
        </w:r>
        <w:r w:rsidR="008939AE">
          <w:rPr>
            <w:color w:val="000000"/>
          </w:rPr>
          <w:t xml:space="preserve">The conversion rate of a notification </w:t>
        </w:r>
      </w:ins>
      <w:ins w:id="1214" w:author="Gerard Blanco Bernal (Student)" w:date="2022-04-07T10:24:00Z">
        <w:r w:rsidR="008939AE">
          <w:rPr>
            <w:color w:val="000000"/>
          </w:rPr>
          <w:t xml:space="preserve">is the rate at which a notification is deemed useful by the user and then </w:t>
        </w:r>
      </w:ins>
      <w:ins w:id="1215" w:author="Gerard Blanco Bernal (Student)" w:date="2022-04-07T10:25:00Z">
        <w:r w:rsidR="008939AE">
          <w:rPr>
            <w:color w:val="000000"/>
          </w:rPr>
          <w:t xml:space="preserve">the content is </w:t>
        </w:r>
      </w:ins>
      <w:ins w:id="1216" w:author="Gerard Blanco Bernal (Student)" w:date="2022-04-07T10:24:00Z">
        <w:r w:rsidR="008939AE">
          <w:rPr>
            <w:color w:val="000000"/>
          </w:rPr>
          <w:t xml:space="preserve">consequently </w:t>
        </w:r>
      </w:ins>
      <w:ins w:id="1217" w:author="Gerard Blanco Bernal (Student)" w:date="2022-04-07T10:25:00Z">
        <w:r w:rsidR="008939AE">
          <w:rPr>
            <w:color w:val="000000"/>
          </w:rPr>
          <w:t>engaged with by opening the relevant application.</w:t>
        </w:r>
      </w:ins>
      <w:ins w:id="1218" w:author="Gerard Blanco Bernal (Student)" w:date="2022-04-07T10:26:00Z">
        <w:r w:rsidR="008939AE">
          <w:rPr>
            <w:color w:val="000000"/>
          </w:rPr>
          <w:t xml:space="preserve"> Martin </w:t>
        </w:r>
        <w:proofErr w:type="spellStart"/>
        <w:r w:rsidR="008939AE">
          <w:rPr>
            <w:color w:val="000000"/>
          </w:rPr>
          <w:t>Pielot</w:t>
        </w:r>
      </w:ins>
      <w:proofErr w:type="spellEnd"/>
      <w:ins w:id="1219" w:author="Gerard Blanco Bernal (Student)" w:date="2022-04-07T10:27:00Z">
        <w:r w:rsidR="008939AE">
          <w:rPr>
            <w:color w:val="000000"/>
          </w:rPr>
          <w:t xml:space="preserve"> from Telefonica Research determined that a</w:t>
        </w:r>
        <w:r w:rsidR="008939AE" w:rsidRPr="008939AE">
          <w:rPr>
            <w:color w:val="000000"/>
          </w:rPr>
          <w:t>bout two-third</w:t>
        </w:r>
        <w:r w:rsidR="008939AE">
          <w:rPr>
            <w:color w:val="000000"/>
          </w:rPr>
          <w:t>s</w:t>
        </w:r>
        <w:r w:rsidR="008939AE" w:rsidRPr="008939AE">
          <w:rPr>
            <w:color w:val="000000"/>
          </w:rPr>
          <w:t xml:space="preserve"> of messaging-related notiﬁcations lead</w:t>
        </w:r>
        <w:r w:rsidR="008939AE">
          <w:rPr>
            <w:color w:val="000000"/>
          </w:rPr>
          <w:t xml:space="preserve"> </w:t>
        </w:r>
        <w:r w:rsidR="008939AE" w:rsidRPr="008939AE">
          <w:rPr>
            <w:color w:val="000000"/>
          </w:rPr>
          <w:t>to conversions, whereas the conversion rates for the other categories are notably lower</w:t>
        </w:r>
        <w:r w:rsidR="008939AE">
          <w:rPr>
            <w:color w:val="000000"/>
          </w:rPr>
          <w:t>, depicted by the table below</w:t>
        </w:r>
      </w:ins>
      <w:ins w:id="1220" w:author="Gerard Blanco Bernal (Student)" w:date="2022-04-07T10:28:00Z">
        <w:r w:rsidR="008939AE">
          <w:rPr>
            <w:color w:val="000000"/>
          </w:rPr>
          <w:t xml:space="preserve"> showing the conversion rates per notification category</w:t>
        </w:r>
      </w:ins>
      <w:ins w:id="1221" w:author="Gerard Blanco Bernal (Student)" w:date="2022-04-07T10:29:00Z">
        <w:r w:rsidR="001A503A">
          <w:rPr>
            <w:color w:val="000000"/>
          </w:rPr>
          <w:t xml:space="preserve"> [</w:t>
        </w:r>
      </w:ins>
      <w:ins w:id="1222" w:author="Gerard Blanco Bernal (Student)" w:date="2022-04-14T21:59:00Z">
        <w:r w:rsidR="00CF6576">
          <w:rPr>
            <w:color w:val="000000"/>
          </w:rPr>
          <w:fldChar w:fldCharType="begin"/>
        </w:r>
        <w:r w:rsidR="00CF6576">
          <w:rPr>
            <w:color w:val="000000"/>
          </w:rPr>
          <w:instrText xml:space="preserve"> HYPERLINK  \l "_References" </w:instrText>
        </w:r>
        <w:r w:rsidR="00CF6576">
          <w:rPr>
            <w:color w:val="000000"/>
          </w:rPr>
          <w:fldChar w:fldCharType="separate"/>
        </w:r>
        <w:r w:rsidR="00CF6576" w:rsidRPr="00CF6576">
          <w:rPr>
            <w:rStyle w:val="Hyperlink"/>
          </w:rPr>
          <w:t>29</w:t>
        </w:r>
        <w:r w:rsidR="00CF6576">
          <w:rPr>
            <w:color w:val="000000"/>
          </w:rPr>
          <w:fldChar w:fldCharType="end"/>
        </w:r>
      </w:ins>
      <w:ins w:id="1223" w:author="Gerard Blanco Bernal (Student)" w:date="2022-04-07T10:29:00Z">
        <w:r w:rsidR="001A503A">
          <w:rPr>
            <w:color w:val="000000"/>
          </w:rPr>
          <w:t>]</w:t>
        </w:r>
      </w:ins>
      <w:ins w:id="1224" w:author="Gerard Blanco Bernal (Student)" w:date="2022-04-07T10:27:00Z">
        <w:r w:rsidR="008939AE">
          <w:rPr>
            <w:color w:val="000000"/>
          </w:rPr>
          <w:t>.</w:t>
        </w:r>
      </w:ins>
    </w:p>
    <w:p w14:paraId="20777B3D" w14:textId="429AC95B" w:rsidR="002E036A" w:rsidRDefault="002E036A" w:rsidP="003935F7">
      <w:pPr>
        <w:rPr>
          <w:ins w:id="1225" w:author="Gerard Blanco Bernal (Student)" w:date="2022-04-07T10:16:00Z"/>
          <w:color w:val="000000"/>
        </w:rPr>
      </w:pPr>
    </w:p>
    <w:p w14:paraId="7E0E58F4" w14:textId="472B8D5D" w:rsidR="002E036A" w:rsidRDefault="008939AE" w:rsidP="003935F7">
      <w:pPr>
        <w:rPr>
          <w:ins w:id="1226" w:author="Gerard Blanco Bernal (Student)" w:date="2022-04-07T10:16:00Z"/>
          <w:color w:val="000000"/>
        </w:rPr>
      </w:pPr>
      <w:ins w:id="1227" w:author="Gerard Blanco Bernal (Student)" w:date="2022-04-07T10:28:00Z">
        <w:r w:rsidRPr="008939AE">
          <w:rPr>
            <w:noProof/>
            <w:color w:val="000000"/>
          </w:rPr>
          <w:drawing>
            <wp:anchor distT="0" distB="0" distL="114300" distR="114300" simplePos="0" relativeHeight="251661312" behindDoc="0" locked="0" layoutInCell="1" allowOverlap="1" wp14:anchorId="34DF8B9E" wp14:editId="2D84866D">
              <wp:simplePos x="0" y="0"/>
              <wp:positionH relativeFrom="column">
                <wp:posOffset>328429</wp:posOffset>
              </wp:positionH>
              <wp:positionV relativeFrom="paragraph">
                <wp:posOffset>83820</wp:posOffset>
              </wp:positionV>
              <wp:extent cx="2263140" cy="982679"/>
              <wp:effectExtent l="0" t="0" r="3810" b="8255"/>
              <wp:wrapSquare wrapText="bothSides"/>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263140" cy="982679"/>
                      </a:xfrm>
                      <a:prstGeom prst="rect">
                        <a:avLst/>
                      </a:prstGeom>
                    </pic:spPr>
                  </pic:pic>
                </a:graphicData>
              </a:graphic>
              <wp14:sizeRelH relativeFrom="page">
                <wp14:pctWidth>0</wp14:pctWidth>
              </wp14:sizeRelH>
              <wp14:sizeRelV relativeFrom="page">
                <wp14:pctHeight>0</wp14:pctHeight>
              </wp14:sizeRelV>
            </wp:anchor>
          </w:drawing>
        </w:r>
      </w:ins>
    </w:p>
    <w:p w14:paraId="11678599" w14:textId="3D4D218C" w:rsidR="002E036A" w:rsidRDefault="002E036A" w:rsidP="003935F7">
      <w:pPr>
        <w:rPr>
          <w:color w:val="000000"/>
        </w:rPr>
      </w:pPr>
    </w:p>
    <w:p w14:paraId="0235AC6B" w14:textId="602432A7" w:rsidR="00181C8A" w:rsidRDefault="00181C8A" w:rsidP="003935F7">
      <w:pPr>
        <w:rPr>
          <w:color w:val="000000"/>
        </w:rPr>
      </w:pPr>
    </w:p>
    <w:p w14:paraId="67B809D5" w14:textId="1A5E2711" w:rsidR="00181C8A" w:rsidRDefault="00181C8A" w:rsidP="003935F7">
      <w:pPr>
        <w:rPr>
          <w:color w:val="000000"/>
        </w:rPr>
      </w:pPr>
    </w:p>
    <w:p w14:paraId="290D863A" w14:textId="2A8877B9" w:rsidR="00181C8A" w:rsidRDefault="00181C8A" w:rsidP="003935F7">
      <w:pPr>
        <w:rPr>
          <w:ins w:id="1228" w:author="Gerard Blanco Bernal (Student)" w:date="2022-04-07T10:28:00Z"/>
          <w:color w:val="000000"/>
        </w:rPr>
      </w:pPr>
    </w:p>
    <w:p w14:paraId="5065BD90" w14:textId="6E9F4550" w:rsidR="008939AE" w:rsidRDefault="008939AE" w:rsidP="003935F7">
      <w:pPr>
        <w:rPr>
          <w:ins w:id="1229" w:author="Gerard Blanco Bernal (Student)" w:date="2022-04-07T10:28:00Z"/>
          <w:color w:val="000000"/>
        </w:rPr>
      </w:pPr>
    </w:p>
    <w:p w14:paraId="6F3306C5" w14:textId="778FCCD7" w:rsidR="008939AE" w:rsidRDefault="008939AE" w:rsidP="003935F7">
      <w:pPr>
        <w:rPr>
          <w:ins w:id="1230" w:author="Gerard Blanco Bernal (Student)" w:date="2022-04-07T10:29:00Z"/>
          <w:color w:val="000000"/>
        </w:rPr>
      </w:pPr>
    </w:p>
    <w:p w14:paraId="62B2573A" w14:textId="6EC9477A" w:rsidR="001A503A" w:rsidRDefault="001A503A" w:rsidP="003935F7">
      <w:pPr>
        <w:rPr>
          <w:ins w:id="1231" w:author="Gerard Blanco Bernal (Student)" w:date="2022-04-07T10:29:00Z"/>
          <w:color w:val="000000"/>
        </w:rPr>
      </w:pPr>
    </w:p>
    <w:p w14:paraId="3AC7F361" w14:textId="76BF4270" w:rsidR="001A503A" w:rsidRPr="00F35FD3" w:rsidRDefault="00F35FD3" w:rsidP="00F35FD3">
      <w:pPr>
        <w:jc w:val="center"/>
        <w:rPr>
          <w:ins w:id="1232" w:author="Gerard Blanco Bernal (Student)" w:date="2022-04-07T10:29:00Z"/>
          <w:i/>
          <w:iCs/>
          <w:color w:val="000000"/>
        </w:rPr>
      </w:pPr>
      <w:r>
        <w:rPr>
          <w:i/>
          <w:iCs/>
          <w:color w:val="000000"/>
        </w:rPr>
        <w:t>Figure 5 above depicts the conversion rates for different notification categories.</w:t>
      </w:r>
    </w:p>
    <w:p w14:paraId="04045FD5" w14:textId="77777777" w:rsidR="00F35FD3" w:rsidRDefault="00F35FD3" w:rsidP="003935F7">
      <w:pPr>
        <w:rPr>
          <w:color w:val="000000"/>
        </w:rPr>
      </w:pPr>
    </w:p>
    <w:p w14:paraId="3BB07725" w14:textId="3B36315E" w:rsidR="008939AE" w:rsidRDefault="00C7492E" w:rsidP="003935F7">
      <w:pPr>
        <w:rPr>
          <w:ins w:id="1233" w:author="Gerard Blanco Bernal (Student)" w:date="2022-04-07T10:49:00Z"/>
          <w:color w:val="000000"/>
        </w:rPr>
      </w:pPr>
      <w:ins w:id="1234" w:author="Gerard Blanco Bernal (Student)" w:date="2022-04-07T15:35:00Z">
        <w:r>
          <w:rPr>
            <w:color w:val="000000"/>
          </w:rPr>
          <w:t xml:space="preserve">Figure </w:t>
        </w:r>
      </w:ins>
      <w:r w:rsidR="00F35FD3">
        <w:rPr>
          <w:color w:val="000000"/>
        </w:rPr>
        <w:t>5</w:t>
      </w:r>
      <w:ins w:id="1235" w:author="Gerard Blanco Bernal (Student)" w:date="2022-04-07T15:35:00Z">
        <w:r>
          <w:rPr>
            <w:color w:val="000000"/>
          </w:rPr>
          <w:t xml:space="preserve"> shows how much more of a </w:t>
        </w:r>
      </w:ins>
      <w:ins w:id="1236" w:author="Gerard Blanco Bernal (Student)" w:date="2022-04-07T15:36:00Z">
        <w:r>
          <w:rPr>
            <w:color w:val="000000"/>
          </w:rPr>
          <w:t>priority messaging notification</w:t>
        </w:r>
      </w:ins>
      <w:ins w:id="1237" w:author="Gerard Blanco Bernal (Student)" w:date="2022-04-07T15:35:00Z">
        <w:r>
          <w:rPr>
            <w:color w:val="000000"/>
          </w:rPr>
          <w:t xml:space="preserve"> are given over </w:t>
        </w:r>
      </w:ins>
      <w:ins w:id="1238" w:author="Gerard Blanco Bernal (Student)" w:date="2022-04-07T15:36:00Z">
        <w:r>
          <w:rPr>
            <w:color w:val="000000"/>
          </w:rPr>
          <w:t xml:space="preserve">the social/ non-social counterparts. </w:t>
        </w:r>
      </w:ins>
      <w:ins w:id="1239" w:author="Gerard Blanco Bernal (Student)" w:date="2022-04-07T10:29:00Z">
        <w:r w:rsidR="001A503A">
          <w:rPr>
            <w:color w:val="000000"/>
          </w:rPr>
          <w:t>The researche</w:t>
        </w:r>
      </w:ins>
      <w:ins w:id="1240" w:author="Gerard Blanco Bernal (Student)" w:date="2022-04-08T10:48:00Z">
        <w:r w:rsidR="0065213E">
          <w:rPr>
            <w:color w:val="000000"/>
          </w:rPr>
          <w:t>r</w:t>
        </w:r>
      </w:ins>
      <w:ins w:id="1241" w:author="Gerard Blanco Bernal (Student)" w:date="2022-04-07T10:29:00Z">
        <w:r w:rsidR="001A503A">
          <w:rPr>
            <w:color w:val="000000"/>
          </w:rPr>
          <w:t xml:space="preserve"> aimed to take advantage of this phenomenon and </w:t>
        </w:r>
      </w:ins>
      <w:ins w:id="1242" w:author="Gerard Blanco Bernal (Student)" w:date="2022-04-07T10:30:00Z">
        <w:r w:rsidR="001A503A">
          <w:rPr>
            <w:color w:val="000000"/>
          </w:rPr>
          <w:t>captivate the user by means of messaging notifications as opposed to standard Social/</w:t>
        </w:r>
      </w:ins>
      <w:ins w:id="1243" w:author="Gerard Blanco Bernal (Student)" w:date="2022-04-07T10:32:00Z">
        <w:r w:rsidR="001A503A">
          <w:rPr>
            <w:color w:val="000000"/>
          </w:rPr>
          <w:t>Non-Social</w:t>
        </w:r>
      </w:ins>
      <w:ins w:id="1244" w:author="Gerard Blanco Bernal (Student)" w:date="2022-04-07T10:30:00Z">
        <w:r w:rsidR="001A503A">
          <w:rPr>
            <w:color w:val="000000"/>
          </w:rPr>
          <w:t xml:space="preserve"> push notifications.</w:t>
        </w:r>
      </w:ins>
      <w:ins w:id="1245" w:author="Gerard Blanco Bernal (Student)" w:date="2022-04-07T10:32:00Z">
        <w:r w:rsidR="001A503A">
          <w:rPr>
            <w:color w:val="000000"/>
          </w:rPr>
          <w:t xml:space="preserve"> However, it was beyond the scope of this prototype to </w:t>
        </w:r>
      </w:ins>
      <w:ins w:id="1246" w:author="Gerard Blanco Bernal (Student)" w:date="2022-04-07T10:44:00Z">
        <w:r w:rsidR="00D8200A">
          <w:rPr>
            <w:color w:val="000000"/>
          </w:rPr>
          <w:t>develop a messaging app</w:t>
        </w:r>
      </w:ins>
      <w:ins w:id="1247" w:author="Gerard Blanco Bernal (Student)" w:date="2022-04-07T10:45:00Z">
        <w:r w:rsidR="00D8200A">
          <w:rPr>
            <w:color w:val="000000"/>
          </w:rPr>
          <w:t xml:space="preserve"> in the given time frame</w:t>
        </w:r>
      </w:ins>
      <w:ins w:id="1248" w:author="Gerard Blanco Bernal (Student)" w:date="2022-04-07T10:46:00Z">
        <w:r w:rsidR="00D8200A">
          <w:rPr>
            <w:color w:val="000000"/>
          </w:rPr>
          <w:t xml:space="preserve">. Fortunately, there were plenty </w:t>
        </w:r>
      </w:ins>
      <w:ins w:id="1249" w:author="Gerard Blanco Bernal (Student)" w:date="2022-04-07T10:47:00Z">
        <w:r w:rsidR="00D8200A">
          <w:rPr>
            <w:color w:val="000000"/>
          </w:rPr>
          <w:t xml:space="preserve">of established </w:t>
        </w:r>
      </w:ins>
      <w:ins w:id="1250" w:author="Gerard Blanco Bernal (Student)" w:date="2022-04-07T10:48:00Z">
        <w:r w:rsidR="00D8200A">
          <w:rPr>
            <w:color w:val="000000"/>
          </w:rPr>
          <w:t xml:space="preserve">messaging services that the researcher could deploy an assistance </w:t>
        </w:r>
      </w:ins>
      <w:r w:rsidR="00EE2D55">
        <w:rPr>
          <w:color w:val="000000"/>
        </w:rPr>
        <w:t>ChatBot</w:t>
      </w:r>
      <w:ins w:id="1251" w:author="Gerard Blanco Bernal (Student)" w:date="2022-04-07T10:48:00Z">
        <w:r w:rsidR="00D8200A">
          <w:rPr>
            <w:color w:val="000000"/>
          </w:rPr>
          <w:t xml:space="preserve"> on, </w:t>
        </w:r>
      </w:ins>
      <w:ins w:id="1252" w:author="Gerard Blanco Bernal (Student)" w:date="2022-04-07T10:49:00Z">
        <w:r w:rsidR="00D8200A">
          <w:rPr>
            <w:color w:val="000000"/>
          </w:rPr>
          <w:t>the two main ones being Discord and Telegram.</w:t>
        </w:r>
      </w:ins>
    </w:p>
    <w:p w14:paraId="49E1864D" w14:textId="6BEA24FE" w:rsidR="00D8200A" w:rsidRDefault="00D8200A" w:rsidP="003935F7">
      <w:pPr>
        <w:rPr>
          <w:ins w:id="1253" w:author="Gerard Blanco Bernal (Student)" w:date="2022-04-07T10:49:00Z"/>
          <w:color w:val="000000"/>
        </w:rPr>
      </w:pPr>
    </w:p>
    <w:p w14:paraId="6A0731F2" w14:textId="45FA7BE4" w:rsidR="00D3306D" w:rsidRDefault="00D8200A" w:rsidP="003935F7">
      <w:pPr>
        <w:rPr>
          <w:ins w:id="1254" w:author="Gerard Blanco Bernal (Student)" w:date="2022-04-07T10:28:00Z"/>
          <w:color w:val="000000"/>
        </w:rPr>
      </w:pPr>
      <w:ins w:id="1255" w:author="Gerard Blanco Bernal (Student)" w:date="2022-04-07T10:49:00Z">
        <w:r>
          <w:rPr>
            <w:color w:val="000000"/>
          </w:rPr>
          <w:t xml:space="preserve">Ultimately, the researcher decided to deploy the </w:t>
        </w:r>
      </w:ins>
      <w:r w:rsidR="00EE2D55">
        <w:rPr>
          <w:color w:val="000000"/>
        </w:rPr>
        <w:t>ChatBot</w:t>
      </w:r>
      <w:ins w:id="1256" w:author="Gerard Blanco Bernal (Student)" w:date="2022-04-07T10:49:00Z">
        <w:r>
          <w:rPr>
            <w:color w:val="000000"/>
          </w:rPr>
          <w:t xml:space="preserve"> on Telegram</w:t>
        </w:r>
        <w:r w:rsidR="00D3306D">
          <w:rPr>
            <w:color w:val="000000"/>
          </w:rPr>
          <w:t xml:space="preserve"> due to its interface bei</w:t>
        </w:r>
      </w:ins>
      <w:ins w:id="1257" w:author="Gerard Blanco Bernal (Student)" w:date="2022-04-07T10:50:00Z">
        <w:r w:rsidR="00D3306D">
          <w:rPr>
            <w:color w:val="000000"/>
          </w:rPr>
          <w:t xml:space="preserve">ng far simpler to use than that of Discord. Although they both served similar purposes in the instant messaging industry, </w:t>
        </w:r>
      </w:ins>
      <w:ins w:id="1258" w:author="Gerard Blanco Bernal (Student)" w:date="2022-04-07T10:59:00Z">
        <w:r w:rsidR="00B10F70">
          <w:rPr>
            <w:color w:val="000000"/>
          </w:rPr>
          <w:t>Telegram was far more simplistic and basic in it</w:t>
        </w:r>
        <w:r w:rsidR="0080596A">
          <w:rPr>
            <w:color w:val="000000"/>
          </w:rPr>
          <w:t>s approach and user in</w:t>
        </w:r>
      </w:ins>
      <w:ins w:id="1259" w:author="Gerard Blanco Bernal (Student)" w:date="2022-04-07T11:00:00Z">
        <w:r w:rsidR="0080596A">
          <w:rPr>
            <w:color w:val="000000"/>
          </w:rPr>
          <w:t xml:space="preserve">terface, which is what the researched needed. </w:t>
        </w:r>
      </w:ins>
      <w:ins w:id="1260" w:author="Gerard Blanco Bernal (Student)" w:date="2022-04-07T10:51:00Z">
        <w:r w:rsidR="00D3306D">
          <w:rPr>
            <w:color w:val="000000"/>
          </w:rPr>
          <w:t>Although it wasn’t the determining factor, T</w:t>
        </w:r>
      </w:ins>
      <w:ins w:id="1261" w:author="Gerard Blanco Bernal (Student)" w:date="2022-04-07T10:52:00Z">
        <w:r w:rsidR="00D3306D">
          <w:rPr>
            <w:color w:val="000000"/>
          </w:rPr>
          <w:t>e</w:t>
        </w:r>
      </w:ins>
      <w:ins w:id="1262" w:author="Gerard Blanco Bernal (Student)" w:date="2022-04-07T10:55:00Z">
        <w:r w:rsidR="00B10F70">
          <w:rPr>
            <w:color w:val="000000"/>
          </w:rPr>
          <w:t xml:space="preserve">legram </w:t>
        </w:r>
      </w:ins>
      <w:ins w:id="1263" w:author="Gerard Blanco Bernal (Student)" w:date="2022-04-07T10:56:00Z">
        <w:r w:rsidR="00B10F70">
          <w:rPr>
            <w:color w:val="000000"/>
          </w:rPr>
          <w:t>has over 500 million active mobile users [</w:t>
        </w:r>
      </w:ins>
      <w:ins w:id="1264" w:author="Gerard Blanco Bernal (Student)" w:date="2022-04-14T21:59:00Z">
        <w:r w:rsidR="00CF6576">
          <w:rPr>
            <w:color w:val="000000"/>
          </w:rPr>
          <w:fldChar w:fldCharType="begin"/>
        </w:r>
        <w:r w:rsidR="00CF6576">
          <w:rPr>
            <w:color w:val="000000"/>
          </w:rPr>
          <w:instrText xml:space="preserve"> HYPERLINK  \l "_References" </w:instrText>
        </w:r>
        <w:r w:rsidR="00CF6576">
          <w:rPr>
            <w:color w:val="000000"/>
          </w:rPr>
          <w:fldChar w:fldCharType="separate"/>
        </w:r>
        <w:r w:rsidR="00CF6576" w:rsidRPr="00CF6576">
          <w:rPr>
            <w:rStyle w:val="Hyperlink"/>
          </w:rPr>
          <w:t>30</w:t>
        </w:r>
        <w:r w:rsidR="00CF6576">
          <w:rPr>
            <w:color w:val="000000"/>
          </w:rPr>
          <w:fldChar w:fldCharType="end"/>
        </w:r>
      </w:ins>
      <w:ins w:id="1265" w:author="Gerard Blanco Bernal (Student)" w:date="2022-04-07T10:56:00Z">
        <w:r w:rsidR="00B10F70">
          <w:rPr>
            <w:color w:val="000000"/>
          </w:rPr>
          <w:t>], whereas Discord isn’t so popular as a mobile messaging app. This made it highly probable that the u</w:t>
        </w:r>
      </w:ins>
      <w:ins w:id="1266" w:author="Gerard Blanco Bernal (Student)" w:date="2022-04-07T10:57:00Z">
        <w:r w:rsidR="00B10F70">
          <w:rPr>
            <w:color w:val="000000"/>
          </w:rPr>
          <w:t xml:space="preserve">ser would already have Telegram downloaded, </w:t>
        </w:r>
      </w:ins>
      <w:ins w:id="1267" w:author="Gerard Blanco Bernal (Student)" w:date="2022-04-07T11:01:00Z">
        <w:r w:rsidR="0080596A">
          <w:rPr>
            <w:color w:val="000000"/>
          </w:rPr>
          <w:t xml:space="preserve">making it </w:t>
        </w:r>
      </w:ins>
      <w:ins w:id="1268" w:author="Gerard Blanco Bernal (Student)" w:date="2022-04-07T10:57:00Z">
        <w:r w:rsidR="00B10F70">
          <w:rPr>
            <w:color w:val="000000"/>
          </w:rPr>
          <w:t>less of an inconvenience</w:t>
        </w:r>
      </w:ins>
      <w:ins w:id="1269" w:author="Gerard Blanco Bernal (Student)" w:date="2022-04-07T11:01:00Z">
        <w:r w:rsidR="0080596A">
          <w:rPr>
            <w:color w:val="000000"/>
          </w:rPr>
          <w:t xml:space="preserve"> for a </w:t>
        </w:r>
      </w:ins>
      <w:ins w:id="1270" w:author="Gerard Blanco Bernal (Student)" w:date="2022-05-01T12:06:00Z">
        <w:r w:rsidR="00337101">
          <w:rPr>
            <w:color w:val="000000"/>
          </w:rPr>
          <w:t xml:space="preserve">large </w:t>
        </w:r>
        <w:r w:rsidR="00840AD1">
          <w:rPr>
            <w:color w:val="000000"/>
          </w:rPr>
          <w:t>number</w:t>
        </w:r>
      </w:ins>
      <w:ins w:id="1271" w:author="Gerard Blanco Bernal (Student)" w:date="2022-04-07T11:01:00Z">
        <w:r w:rsidR="0080596A">
          <w:rPr>
            <w:color w:val="000000"/>
          </w:rPr>
          <w:t xml:space="preserve"> of the users.</w:t>
        </w:r>
      </w:ins>
      <w:ins w:id="1272" w:author="Gerard Blanco Bernal (Student)" w:date="2022-04-07T10:58:00Z">
        <w:r w:rsidR="00B10F70">
          <w:rPr>
            <w:color w:val="000000"/>
          </w:rPr>
          <w:t>.</w:t>
        </w:r>
      </w:ins>
    </w:p>
    <w:p w14:paraId="18FEE969" w14:textId="064D1EF7" w:rsidR="008939AE" w:rsidRDefault="008939AE" w:rsidP="003935F7">
      <w:pPr>
        <w:rPr>
          <w:ins w:id="1273" w:author="Gerard Blanco Bernal (Student)" w:date="2022-04-07T10:28:00Z"/>
          <w:color w:val="000000"/>
        </w:rPr>
      </w:pPr>
    </w:p>
    <w:p w14:paraId="57A99796" w14:textId="3447CFDA" w:rsidR="008939AE" w:rsidRDefault="0080596A" w:rsidP="003935F7">
      <w:pPr>
        <w:rPr>
          <w:ins w:id="1274" w:author="Gerard Blanco Bernal (Student)" w:date="2022-04-07T12:07:00Z"/>
          <w:color w:val="000000"/>
        </w:rPr>
      </w:pPr>
      <w:ins w:id="1275" w:author="Gerard Blanco Bernal (Student)" w:date="2022-04-07T11:02:00Z">
        <w:r>
          <w:rPr>
            <w:color w:val="000000"/>
          </w:rPr>
          <w:t xml:space="preserve">In order to communicate with </w:t>
        </w:r>
      </w:ins>
      <w:ins w:id="1276" w:author="Gerard Blanco Bernal (Student)" w:date="2022-04-07T11:03:00Z">
        <w:r>
          <w:rPr>
            <w:color w:val="000000"/>
          </w:rPr>
          <w:t>the</w:t>
        </w:r>
      </w:ins>
      <w:ins w:id="1277" w:author="Gerard Blanco Bernal (Student)" w:date="2022-04-07T11:02:00Z">
        <w:r>
          <w:rPr>
            <w:color w:val="000000"/>
          </w:rPr>
          <w:t xml:space="preserve"> Telegram Bot</w:t>
        </w:r>
      </w:ins>
      <w:ins w:id="1278" w:author="Gerard Blanco Bernal (Student)" w:date="2022-04-07T11:03:00Z">
        <w:r>
          <w:rPr>
            <w:color w:val="000000"/>
          </w:rPr>
          <w:t xml:space="preserve"> from the Raspberry Pi</w:t>
        </w:r>
      </w:ins>
      <w:ins w:id="1279" w:author="Gerard Blanco Bernal (Student)" w:date="2022-04-07T11:02:00Z">
        <w:r>
          <w:rPr>
            <w:color w:val="000000"/>
          </w:rPr>
          <w:t>, the researcher</w:t>
        </w:r>
      </w:ins>
      <w:ins w:id="1280" w:author="Gerard Blanco Bernal (Student)" w:date="2022-04-07T11:03:00Z">
        <w:r>
          <w:rPr>
            <w:color w:val="000000"/>
          </w:rPr>
          <w:t xml:space="preserve"> would</w:t>
        </w:r>
      </w:ins>
      <w:ins w:id="1281" w:author="Gerard Blanco Bernal (Student)" w:date="2022-04-08T13:13:00Z">
        <w:r w:rsidR="009C661C">
          <w:rPr>
            <w:color w:val="000000"/>
          </w:rPr>
          <w:t xml:space="preserve"> </w:t>
        </w:r>
      </w:ins>
      <w:ins w:id="1282" w:author="Gerard Blanco Bernal (Student)" w:date="2022-04-08T13:12:00Z">
        <w:r w:rsidR="009C661C">
          <w:rPr>
            <w:color w:val="000000"/>
          </w:rPr>
          <w:t>learn</w:t>
        </w:r>
      </w:ins>
      <w:ins w:id="1283" w:author="Gerard Blanco Bernal (Student)" w:date="2022-04-07T11:03:00Z">
        <w:r>
          <w:rPr>
            <w:color w:val="000000"/>
          </w:rPr>
          <w:t xml:space="preserve"> </w:t>
        </w:r>
      </w:ins>
      <w:r w:rsidR="00F35FD3">
        <w:rPr>
          <w:color w:val="000000"/>
        </w:rPr>
        <w:t xml:space="preserve">how to use </w:t>
      </w:r>
      <w:ins w:id="1284" w:author="Gerard Blanco Bernal (Student)" w:date="2022-04-07T12:02:00Z">
        <w:r w:rsidR="00A1674D">
          <w:rPr>
            <w:color w:val="000000"/>
          </w:rPr>
          <w:t>pyTelegramBotAPI</w:t>
        </w:r>
      </w:ins>
      <w:ins w:id="1285" w:author="Gerard Blanco Bernal (Student)" w:date="2022-04-07T11:03:00Z">
        <w:r>
          <w:rPr>
            <w:color w:val="000000"/>
          </w:rPr>
          <w:t>, a Python framework for Telegram Bot API</w:t>
        </w:r>
      </w:ins>
      <w:ins w:id="1286" w:author="Gerard Blanco Bernal (Student)" w:date="2022-04-07T11:27:00Z">
        <w:r w:rsidR="00937F0A">
          <w:rPr>
            <w:color w:val="000000"/>
          </w:rPr>
          <w:t>.</w:t>
        </w:r>
      </w:ins>
      <w:ins w:id="1287" w:author="Gerard Blanco Bernal (Student)" w:date="2022-04-07T12:02:00Z">
        <w:r w:rsidR="00A1674D">
          <w:rPr>
            <w:color w:val="000000"/>
          </w:rPr>
          <w:t xml:space="preserve"> Although </w:t>
        </w:r>
      </w:ins>
      <w:ins w:id="1288" w:author="Gerard Blanco Bernal (Student)" w:date="2022-04-07T12:03:00Z">
        <w:r w:rsidR="00A1674D">
          <w:rPr>
            <w:color w:val="000000"/>
          </w:rPr>
          <w:t>Telepot was initially used, a</w:t>
        </w:r>
      </w:ins>
      <w:ins w:id="1289" w:author="Gerard Blanco Bernal (Student)" w:date="2022-04-18T20:47:00Z">
        <w:r w:rsidR="003D6B17">
          <w:rPr>
            <w:color w:val="000000"/>
          </w:rPr>
          <w:t xml:space="preserve"> different</w:t>
        </w:r>
      </w:ins>
      <w:ins w:id="1290" w:author="Gerard Blanco Bernal (Student)" w:date="2022-04-07T12:03:00Z">
        <w:r w:rsidR="00A1674D">
          <w:rPr>
            <w:color w:val="000000"/>
          </w:rPr>
          <w:t xml:space="preserve"> python Telegram Bot API library, it was not a good option for the </w:t>
        </w:r>
      </w:ins>
      <w:ins w:id="1291" w:author="Gerard Blanco Bernal (Student)" w:date="2022-04-07T12:05:00Z">
        <w:r w:rsidR="00A1674D">
          <w:rPr>
            <w:color w:val="000000"/>
          </w:rPr>
          <w:t>long-term</w:t>
        </w:r>
      </w:ins>
      <w:ins w:id="1292" w:author="Gerard Blanco Bernal (Student)" w:date="2022-04-07T12:03:00Z">
        <w:r w:rsidR="00A1674D">
          <w:rPr>
            <w:color w:val="000000"/>
          </w:rPr>
          <w:t xml:space="preserve"> use of the prototype as </w:t>
        </w:r>
      </w:ins>
      <w:ins w:id="1293" w:author="Gerard Blanco Bernal (Student)" w:date="2022-04-07T12:04:00Z">
        <w:r w:rsidR="00A1674D">
          <w:rPr>
            <w:color w:val="000000"/>
          </w:rPr>
          <w:t>this library is</w:t>
        </w:r>
      </w:ins>
      <w:r w:rsidR="00F35FD3">
        <w:rPr>
          <w:color w:val="000000"/>
        </w:rPr>
        <w:t xml:space="preserve"> no longer maintained</w:t>
      </w:r>
      <w:ins w:id="1294" w:author="Gerard Blanco Bernal (Student)" w:date="2022-04-07T12:05:00Z">
        <w:r w:rsidR="00A1674D">
          <w:rPr>
            <w:color w:val="000000"/>
          </w:rPr>
          <w:t xml:space="preserve">. Using this unsupported library would </w:t>
        </w:r>
      </w:ins>
      <w:ins w:id="1295" w:author="Gerard Blanco Bernal (Student)" w:date="2022-04-07T12:06:00Z">
        <w:r w:rsidR="00A1674D">
          <w:rPr>
            <w:color w:val="000000"/>
          </w:rPr>
          <w:t xml:space="preserve">put the </w:t>
        </w:r>
        <w:r w:rsidR="00A1674D">
          <w:rPr>
            <w:color w:val="000000"/>
          </w:rPr>
          <w:lastRenderedPageBreak/>
          <w:t>user experience at risk, which the researcher was not willing to do.</w:t>
        </w:r>
      </w:ins>
      <w:ins w:id="1296" w:author="Gerard Blanco Bernal (Student)" w:date="2022-04-07T12:07:00Z">
        <w:r w:rsidR="00A1674D">
          <w:rPr>
            <w:color w:val="000000"/>
          </w:rPr>
          <w:t xml:space="preserve"> </w:t>
        </w:r>
      </w:ins>
    </w:p>
    <w:p w14:paraId="5834511F" w14:textId="6A18FBFC" w:rsidR="00A1674D" w:rsidRDefault="00A1674D" w:rsidP="003935F7">
      <w:pPr>
        <w:rPr>
          <w:ins w:id="1297" w:author="Gerard Blanco Bernal (Student)" w:date="2022-04-07T12:07:00Z"/>
          <w:color w:val="000000"/>
        </w:rPr>
      </w:pPr>
    </w:p>
    <w:p w14:paraId="5B87D7B3" w14:textId="3C1E4E56" w:rsidR="00A1674D" w:rsidRDefault="00A1674D" w:rsidP="003935F7">
      <w:pPr>
        <w:rPr>
          <w:ins w:id="1298" w:author="Gerard Blanco Bernal (Student)" w:date="2022-04-07T12:29:00Z"/>
          <w:color w:val="000000"/>
        </w:rPr>
      </w:pPr>
      <w:ins w:id="1299" w:author="Gerard Blanco Bernal (Student)" w:date="2022-04-07T12:07:00Z">
        <w:r>
          <w:rPr>
            <w:color w:val="000000"/>
          </w:rPr>
          <w:t xml:space="preserve">Before the user could interact with the bot, they would have to provide the Raspberry Pi with their unique </w:t>
        </w:r>
      </w:ins>
      <w:ins w:id="1300" w:author="Gerard Blanco Bernal (Student)" w:date="2022-04-07T12:08:00Z">
        <w:r w:rsidR="009239BF">
          <w:rPr>
            <w:color w:val="000000"/>
          </w:rPr>
          <w:t>API bot token.</w:t>
        </w:r>
      </w:ins>
      <w:ins w:id="1301" w:author="Gerard Blanco Bernal (Student)" w:date="2022-04-07T12:10:00Z">
        <w:r w:rsidR="009239BF">
          <w:rPr>
            <w:color w:val="000000"/>
          </w:rPr>
          <w:t xml:space="preserve"> </w:t>
        </w:r>
      </w:ins>
      <w:ins w:id="1302" w:author="Gerard Blanco Bernal (Student)" w:date="2022-04-07T12:15:00Z">
        <w:r w:rsidR="007841F3">
          <w:rPr>
            <w:color w:val="000000"/>
          </w:rPr>
          <w:t>The researche</w:t>
        </w:r>
      </w:ins>
      <w:ins w:id="1303" w:author="Gerard Blanco Bernal (Student)" w:date="2022-04-07T12:25:00Z">
        <w:r w:rsidR="00E907B1">
          <w:rPr>
            <w:color w:val="000000"/>
          </w:rPr>
          <w:t>r</w:t>
        </w:r>
      </w:ins>
      <w:ins w:id="1304" w:author="Gerard Blanco Bernal (Student)" w:date="2022-04-07T12:15:00Z">
        <w:r w:rsidR="007841F3">
          <w:rPr>
            <w:color w:val="000000"/>
          </w:rPr>
          <w:t xml:space="preserve"> decided that </w:t>
        </w:r>
      </w:ins>
      <w:ins w:id="1305" w:author="Gerard Blanco Bernal (Student)" w:date="2022-04-07T12:17:00Z">
        <w:r w:rsidR="007841F3">
          <w:rPr>
            <w:color w:val="000000"/>
          </w:rPr>
          <w:t>the</w:t>
        </w:r>
      </w:ins>
      <w:ins w:id="1306" w:author="Gerard Blanco Bernal (Student)" w:date="2022-04-07T12:25:00Z">
        <w:r w:rsidR="00E907B1">
          <w:rPr>
            <w:color w:val="000000"/>
          </w:rPr>
          <w:t xml:space="preserve"> most</w:t>
        </w:r>
      </w:ins>
      <w:ins w:id="1307" w:author="Gerard Blanco Bernal (Student)" w:date="2022-04-07T12:17:00Z">
        <w:r w:rsidR="007841F3">
          <w:rPr>
            <w:color w:val="000000"/>
          </w:rPr>
          <w:t xml:space="preserve"> </w:t>
        </w:r>
      </w:ins>
      <w:ins w:id="1308" w:author="Gerard Blanco Bernal (Student)" w:date="2022-04-07T12:18:00Z">
        <w:r w:rsidR="00FE70B7">
          <w:rPr>
            <w:color w:val="000000"/>
          </w:rPr>
          <w:t xml:space="preserve">intuitive way of doing this was by typing the token </w:t>
        </w:r>
      </w:ins>
      <w:ins w:id="1309" w:author="Gerard Blanco Bernal (Student)" w:date="2022-04-07T12:26:00Z">
        <w:r w:rsidR="00E907B1">
          <w:rPr>
            <w:color w:val="000000"/>
          </w:rPr>
          <w:t xml:space="preserve">to the system </w:t>
        </w:r>
      </w:ins>
      <w:ins w:id="1310" w:author="Gerard Blanco Bernal (Student)" w:date="2022-04-07T12:18:00Z">
        <w:r w:rsidR="00FE70B7">
          <w:rPr>
            <w:color w:val="000000"/>
          </w:rPr>
          <w:t>using external push buttons</w:t>
        </w:r>
      </w:ins>
      <w:ins w:id="1311" w:author="Gerard Blanco Bernal (Student)" w:date="2022-04-07T12:26:00Z">
        <w:r w:rsidR="00E907B1">
          <w:rPr>
            <w:color w:val="000000"/>
          </w:rPr>
          <w:t>, mimicking a</w:t>
        </w:r>
      </w:ins>
      <w:ins w:id="1312" w:author="Gerard Blanco Bernal (Student)" w:date="2022-04-07T12:28:00Z">
        <w:r w:rsidR="00CB2E13">
          <w:rPr>
            <w:color w:val="000000"/>
          </w:rPr>
          <w:t xml:space="preserve"> </w:t>
        </w:r>
      </w:ins>
      <w:ins w:id="1313" w:author="Gerard Blanco Bernal (Student)" w:date="2022-04-07T12:29:00Z">
        <w:r w:rsidR="00CB2E13">
          <w:rPr>
            <w:color w:val="000000"/>
          </w:rPr>
          <w:t>m</w:t>
        </w:r>
      </w:ins>
      <w:ins w:id="1314" w:author="Gerard Blanco Bernal (Student)" w:date="2022-04-07T12:28:00Z">
        <w:r w:rsidR="00CB2E13" w:rsidRPr="00CB2E13">
          <w:rPr>
            <w:color w:val="000000"/>
          </w:rPr>
          <w:t>ulti-tap (multi-press) [</w:t>
        </w:r>
      </w:ins>
      <w:ins w:id="1315" w:author="Gerard Blanco Bernal (Student)" w:date="2022-04-14T21:59:00Z">
        <w:r w:rsidR="00CF6576">
          <w:rPr>
            <w:color w:val="000000"/>
          </w:rPr>
          <w:fldChar w:fldCharType="begin"/>
        </w:r>
        <w:r w:rsidR="00CF6576">
          <w:rPr>
            <w:color w:val="000000"/>
          </w:rPr>
          <w:instrText xml:space="preserve"> HYPERLINK  \l "_References" </w:instrText>
        </w:r>
        <w:r w:rsidR="00CF6576">
          <w:rPr>
            <w:color w:val="000000"/>
          </w:rPr>
          <w:fldChar w:fldCharType="separate"/>
        </w:r>
        <w:r w:rsidR="00CF6576" w:rsidRPr="00CF6576">
          <w:rPr>
            <w:rStyle w:val="Hyperlink"/>
          </w:rPr>
          <w:t>31</w:t>
        </w:r>
        <w:r w:rsidR="00CF6576">
          <w:rPr>
            <w:color w:val="000000"/>
          </w:rPr>
          <w:fldChar w:fldCharType="end"/>
        </w:r>
      </w:ins>
      <w:ins w:id="1316" w:author="Gerard Blanco Bernal (Student)" w:date="2022-04-07T12:28:00Z">
        <w:r w:rsidR="00CB2E13" w:rsidRPr="00CB2E13">
          <w:rPr>
            <w:color w:val="000000"/>
          </w:rPr>
          <w:t>] text entry system for mobile phones</w:t>
        </w:r>
      </w:ins>
      <w:ins w:id="1317" w:author="Gerard Blanco Bernal (Student)" w:date="2022-04-07T12:18:00Z">
        <w:r w:rsidR="00FE70B7">
          <w:rPr>
            <w:color w:val="000000"/>
          </w:rPr>
          <w:t>. Although it was a rather basic approach, it was incredibly eas</w:t>
        </w:r>
      </w:ins>
      <w:ins w:id="1318" w:author="Gerard Blanco Bernal (Student)" w:date="2022-04-07T12:19:00Z">
        <w:r w:rsidR="00FE70B7">
          <w:rPr>
            <w:color w:val="000000"/>
          </w:rPr>
          <w:t>y to troubleshoot and most importantly</w:t>
        </w:r>
      </w:ins>
      <w:ins w:id="1319" w:author="Gerard Blanco Bernal (Student)" w:date="2022-04-07T12:20:00Z">
        <w:r w:rsidR="00FE70B7">
          <w:rPr>
            <w:color w:val="000000"/>
          </w:rPr>
          <w:t>, the user could see exactly how their input was being handled</w:t>
        </w:r>
      </w:ins>
      <w:ins w:id="1320" w:author="Gerard Blanco Bernal (Student)" w:date="2022-04-07T12:23:00Z">
        <w:r w:rsidR="00E907B1">
          <w:rPr>
            <w:color w:val="000000"/>
          </w:rPr>
          <w:t>, making it very ins</w:t>
        </w:r>
      </w:ins>
      <w:ins w:id="1321" w:author="Gerard Blanco Bernal (Student)" w:date="2022-04-07T12:24:00Z">
        <w:r w:rsidR="00E907B1">
          <w:rPr>
            <w:color w:val="000000"/>
          </w:rPr>
          <w:t>tinctual</w:t>
        </w:r>
      </w:ins>
      <w:ins w:id="1322" w:author="Gerard Blanco Bernal (Student)" w:date="2022-04-07T12:20:00Z">
        <w:r w:rsidR="00FE70B7">
          <w:rPr>
            <w:color w:val="000000"/>
          </w:rPr>
          <w:t>. Other alternative</w:t>
        </w:r>
      </w:ins>
      <w:ins w:id="1323" w:author="Gerard Blanco Bernal (Student)" w:date="2022-04-07T12:21:00Z">
        <w:r w:rsidR="00FE70B7">
          <w:rPr>
            <w:color w:val="000000"/>
          </w:rPr>
          <w:t xml:space="preserve">s were considered, such as QR code scanning, but it was nowhere near as </w:t>
        </w:r>
      </w:ins>
      <w:ins w:id="1324" w:author="Gerard Blanco Bernal (Student)" w:date="2022-04-07T12:24:00Z">
        <w:r w:rsidR="00E907B1">
          <w:rPr>
            <w:color w:val="000000"/>
          </w:rPr>
          <w:t>effortless</w:t>
        </w:r>
      </w:ins>
      <w:ins w:id="1325" w:author="Gerard Blanco Bernal (Student)" w:date="2022-04-07T12:21:00Z">
        <w:r w:rsidR="00FE70B7">
          <w:rPr>
            <w:color w:val="000000"/>
          </w:rPr>
          <w:t xml:space="preserve"> as this method;</w:t>
        </w:r>
      </w:ins>
      <w:ins w:id="1326" w:author="Gerard Blanco Bernal (Student)" w:date="2022-04-07T12:22:00Z">
        <w:r w:rsidR="00FE70B7">
          <w:rPr>
            <w:color w:val="000000"/>
          </w:rPr>
          <w:t xml:space="preserve"> the logistics of forcing every user to use third party tools </w:t>
        </w:r>
      </w:ins>
      <w:ins w:id="1327" w:author="Gerard Blanco Bernal (Student)" w:date="2022-04-07T12:23:00Z">
        <w:r w:rsidR="00E907B1">
          <w:rPr>
            <w:color w:val="000000"/>
          </w:rPr>
          <w:t xml:space="preserve">on their phones </w:t>
        </w:r>
      </w:ins>
      <w:ins w:id="1328" w:author="Gerard Blanco Bernal (Student)" w:date="2022-04-07T12:22:00Z">
        <w:r w:rsidR="00FE70B7">
          <w:rPr>
            <w:color w:val="000000"/>
          </w:rPr>
          <w:t xml:space="preserve">to convert their token string into a QR code </w:t>
        </w:r>
      </w:ins>
      <w:ins w:id="1329" w:author="Gerard Blanco Bernal (Student)" w:date="2022-04-07T12:23:00Z">
        <w:r w:rsidR="00E907B1">
          <w:rPr>
            <w:color w:val="000000"/>
          </w:rPr>
          <w:t>was just not feasible nor was it practical.</w:t>
        </w:r>
      </w:ins>
      <w:ins w:id="1330" w:author="Gerard Blanco Bernal (Student)" w:date="2022-04-07T12:25:00Z">
        <w:r w:rsidR="00E907B1">
          <w:rPr>
            <w:color w:val="000000"/>
          </w:rPr>
          <w:t xml:space="preserve"> </w:t>
        </w:r>
      </w:ins>
    </w:p>
    <w:p w14:paraId="4E2A1BF2" w14:textId="407EFCB7" w:rsidR="00CB2E13" w:rsidRDefault="00CB2E13" w:rsidP="003935F7">
      <w:pPr>
        <w:rPr>
          <w:ins w:id="1331" w:author="Gerard Blanco Bernal (Student)" w:date="2022-04-07T12:29:00Z"/>
          <w:color w:val="000000"/>
        </w:rPr>
      </w:pPr>
    </w:p>
    <w:p w14:paraId="289CFB3C" w14:textId="28BEC67D" w:rsidR="008860C2" w:rsidRDefault="00CB2E13" w:rsidP="003935F7">
      <w:pPr>
        <w:rPr>
          <w:ins w:id="1332" w:author="Gerard Blanco Bernal (Student)" w:date="2022-04-07T12:42:00Z"/>
          <w:color w:val="000000"/>
        </w:rPr>
      </w:pPr>
      <w:ins w:id="1333" w:author="Gerard Blanco Bernal (Student)" w:date="2022-04-07T12:29:00Z">
        <w:r>
          <w:rPr>
            <w:color w:val="000000"/>
          </w:rPr>
          <w:t xml:space="preserve">A </w:t>
        </w:r>
      </w:ins>
      <w:ins w:id="1334" w:author="Gerard Blanco Bernal (Student)" w:date="2022-04-07T12:30:00Z">
        <w:r w:rsidRPr="00CB2E13">
          <w:rPr>
            <w:color w:val="000000"/>
          </w:rPr>
          <w:t>0.91" OLED</w:t>
        </w:r>
      </w:ins>
      <w:ins w:id="1335" w:author="Gerard Blanco Bernal (Student)" w:date="2022-04-07T12:29:00Z">
        <w:r>
          <w:rPr>
            <w:color w:val="000000"/>
          </w:rPr>
          <w:t xml:space="preserve"> </w:t>
        </w:r>
      </w:ins>
      <w:ins w:id="1336" w:author="Gerard Blanco Bernal (Student)" w:date="2022-04-07T12:30:00Z">
        <w:r>
          <w:rPr>
            <w:color w:val="000000"/>
          </w:rPr>
          <w:t>module</w:t>
        </w:r>
      </w:ins>
      <w:ins w:id="1337" w:author="Gerard Blanco Bernal (Student)" w:date="2022-04-07T12:29:00Z">
        <w:r>
          <w:rPr>
            <w:color w:val="000000"/>
          </w:rPr>
          <w:t xml:space="preserve"> </w:t>
        </w:r>
      </w:ins>
      <w:ins w:id="1338" w:author="Gerard Blanco Bernal (Student)" w:date="2022-04-07T12:30:00Z">
        <w:r>
          <w:rPr>
            <w:color w:val="000000"/>
          </w:rPr>
          <w:t>would be used to display the real-time user input.</w:t>
        </w:r>
      </w:ins>
      <w:ins w:id="1339" w:author="Gerard Blanco Bernal (Student)" w:date="2022-04-07T12:39:00Z">
        <w:r w:rsidR="008860C2">
          <w:rPr>
            <w:color w:val="000000"/>
          </w:rPr>
          <w:t xml:space="preserve"> The </w:t>
        </w:r>
      </w:ins>
      <w:ins w:id="1340" w:author="Gerard Blanco Bernal (Student)" w:date="2022-04-07T12:40:00Z">
        <w:r w:rsidR="008860C2">
          <w:rPr>
            <w:color w:val="000000"/>
          </w:rPr>
          <w:t>A</w:t>
        </w:r>
      </w:ins>
      <w:ins w:id="1341" w:author="Gerard Blanco Bernal (Student)" w:date="2022-04-07T12:39:00Z">
        <w:r w:rsidR="008860C2" w:rsidRPr="008860C2">
          <w:rPr>
            <w:color w:val="000000"/>
          </w:rPr>
          <w:t>dafruit_ssd1306</w:t>
        </w:r>
      </w:ins>
      <w:ins w:id="1342" w:author="Gerard Blanco Bernal (Student)" w:date="2022-04-07T12:40:00Z">
        <w:r w:rsidR="008860C2">
          <w:rPr>
            <w:color w:val="000000"/>
          </w:rPr>
          <w:t xml:space="preserve"> library was used to </w:t>
        </w:r>
      </w:ins>
      <w:ins w:id="1343" w:author="Gerard Blanco Bernal (Student)" w:date="2022-04-07T12:41:00Z">
        <w:r w:rsidR="008860C2">
          <w:rPr>
            <w:color w:val="000000"/>
          </w:rPr>
          <w:t xml:space="preserve">format the size, </w:t>
        </w:r>
      </w:ins>
      <w:ins w:id="1344" w:author="Gerard Blanco Bernal (Student)" w:date="2022-04-11T11:57:00Z">
        <w:r w:rsidR="00F30FDE">
          <w:rPr>
            <w:color w:val="000000"/>
          </w:rPr>
          <w:t>font,</w:t>
        </w:r>
      </w:ins>
      <w:ins w:id="1345" w:author="Gerard Blanco Bernal (Student)" w:date="2022-04-07T12:41:00Z">
        <w:r w:rsidR="008860C2">
          <w:rPr>
            <w:color w:val="000000"/>
          </w:rPr>
          <w:t xml:space="preserve"> and position of the text on the display</w:t>
        </w:r>
      </w:ins>
      <w:r w:rsidR="00C60D60">
        <w:rPr>
          <w:color w:val="000000"/>
        </w:rPr>
        <w:t>.</w:t>
      </w:r>
    </w:p>
    <w:p w14:paraId="01C4CF5F" w14:textId="77777777" w:rsidR="00BD707F" w:rsidRPr="004810A9" w:rsidDel="00A66C56" w:rsidRDefault="00BD707F" w:rsidP="003935F7">
      <w:pPr>
        <w:rPr>
          <w:del w:id="1346" w:author="Gerard Blanco Bernal (Student)" w:date="2022-04-08T11:47:00Z"/>
          <w:color w:val="000000"/>
        </w:rPr>
      </w:pPr>
    </w:p>
    <w:p w14:paraId="497CFB9E" w14:textId="77777777" w:rsidR="00A66C56" w:rsidRDefault="00A66C56" w:rsidP="003935F7">
      <w:pPr>
        <w:rPr>
          <w:ins w:id="1347" w:author="Gerard Blanco Bernal (Student)" w:date="2022-04-08T11:47:00Z"/>
          <w:color w:val="000000"/>
          <w:szCs w:val="19"/>
        </w:rPr>
      </w:pPr>
    </w:p>
    <w:p w14:paraId="3FCC0EAD" w14:textId="34D1CACB" w:rsidR="0065213E" w:rsidRDefault="00E3229B" w:rsidP="003935F7">
      <w:pPr>
        <w:rPr>
          <w:ins w:id="1348" w:author="Gerard Blanco Bernal (Student)" w:date="2022-04-08T11:48:00Z"/>
          <w:color w:val="000000"/>
          <w:szCs w:val="19"/>
        </w:rPr>
      </w:pPr>
      <w:ins w:id="1349" w:author="Gerard Blanco Bernal (Student)" w:date="2022-04-08T10:52:00Z">
        <w:r>
          <w:rPr>
            <w:color w:val="000000"/>
            <w:szCs w:val="19"/>
          </w:rPr>
          <w:t xml:space="preserve">The researcher wanted to design the </w:t>
        </w:r>
      </w:ins>
      <w:r w:rsidR="00EE2D55">
        <w:rPr>
          <w:color w:val="000000"/>
          <w:szCs w:val="19"/>
        </w:rPr>
        <w:t>ChatBot</w:t>
      </w:r>
      <w:ins w:id="1350" w:author="Gerard Blanco Bernal (Student)" w:date="2022-04-08T10:52:00Z">
        <w:r>
          <w:rPr>
            <w:color w:val="000000"/>
            <w:szCs w:val="19"/>
          </w:rPr>
          <w:t xml:space="preserve"> so as to accept a range of hard-</w:t>
        </w:r>
      </w:ins>
      <w:ins w:id="1351" w:author="Gerard Blanco Bernal (Student)" w:date="2022-04-08T10:53:00Z">
        <w:r>
          <w:rPr>
            <w:color w:val="000000"/>
            <w:szCs w:val="19"/>
          </w:rPr>
          <w:t>coded commands (all preceded with the character ‘/’) and natural language.</w:t>
        </w:r>
      </w:ins>
      <w:ins w:id="1352" w:author="Gerard Blanco Bernal (Student)" w:date="2022-04-08T10:57:00Z">
        <w:r w:rsidR="00843127">
          <w:rPr>
            <w:color w:val="000000"/>
            <w:szCs w:val="19"/>
          </w:rPr>
          <w:t xml:space="preserve"> </w:t>
        </w:r>
      </w:ins>
      <w:ins w:id="1353" w:author="Gerard Blanco Bernal (Student)" w:date="2022-04-08T10:58:00Z">
        <w:r w:rsidR="00843127">
          <w:rPr>
            <w:color w:val="000000"/>
            <w:szCs w:val="19"/>
          </w:rPr>
          <w:t xml:space="preserve">In order to begin with the processing of natural language the researcher would need to use </w:t>
        </w:r>
      </w:ins>
      <w:ins w:id="1354" w:author="Gerard Blanco Bernal (Student)" w:date="2022-04-08T10:59:00Z">
        <w:r w:rsidR="00843127">
          <w:rPr>
            <w:color w:val="000000"/>
            <w:szCs w:val="19"/>
          </w:rPr>
          <w:t xml:space="preserve">the </w:t>
        </w:r>
        <w:r w:rsidR="00843127" w:rsidRPr="00843127">
          <w:rPr>
            <w:color w:val="000000"/>
            <w:szCs w:val="19"/>
          </w:rPr>
          <w:t>Natural Language Toolkit</w:t>
        </w:r>
        <w:r w:rsidR="00843127">
          <w:rPr>
            <w:color w:val="000000"/>
            <w:szCs w:val="19"/>
          </w:rPr>
          <w:t xml:space="preserve"> suite of libraries</w:t>
        </w:r>
      </w:ins>
      <w:ins w:id="1355" w:author="Gerard Blanco Bernal (Student)" w:date="2022-04-08T11:10:00Z">
        <w:r w:rsidR="00E352FF">
          <w:rPr>
            <w:color w:val="000000"/>
            <w:szCs w:val="19"/>
          </w:rPr>
          <w:t xml:space="preserve"> to tokenise and stem each word from the user input. </w:t>
        </w:r>
      </w:ins>
      <w:ins w:id="1356" w:author="Gerard Blanco Bernal (Student)" w:date="2022-04-08T11:14:00Z">
        <w:r w:rsidR="00E352FF" w:rsidRPr="00E352FF">
          <w:rPr>
            <w:color w:val="000000"/>
            <w:szCs w:val="19"/>
          </w:rPr>
          <w:t xml:space="preserve">By tokenising the input, the researcher </w:t>
        </w:r>
      </w:ins>
      <w:ins w:id="1357" w:author="Gerard Blanco Bernal (Student)" w:date="2022-04-08T11:21:00Z">
        <w:r w:rsidR="00CB7806">
          <w:rPr>
            <w:color w:val="000000"/>
            <w:szCs w:val="19"/>
          </w:rPr>
          <w:t>could</w:t>
        </w:r>
      </w:ins>
      <w:ins w:id="1358" w:author="Gerard Blanco Bernal (Student)" w:date="2022-04-08T11:14:00Z">
        <w:r w:rsidR="00E352FF" w:rsidRPr="00E352FF">
          <w:rPr>
            <w:color w:val="000000"/>
            <w:szCs w:val="19"/>
          </w:rPr>
          <w:t xml:space="preserve"> divide the string into all the separate substrings (words).</w:t>
        </w:r>
        <w:r w:rsidR="00E352FF">
          <w:rPr>
            <w:color w:val="000000"/>
            <w:szCs w:val="19"/>
          </w:rPr>
          <w:t xml:space="preserve"> </w:t>
        </w:r>
      </w:ins>
      <w:ins w:id="1359" w:author="Gerard Blanco Bernal (Student)" w:date="2022-04-08T11:10:00Z">
        <w:r w:rsidR="00E352FF">
          <w:rPr>
            <w:color w:val="000000"/>
            <w:szCs w:val="19"/>
          </w:rPr>
          <w:t xml:space="preserve">By </w:t>
        </w:r>
      </w:ins>
      <w:ins w:id="1360" w:author="Gerard Blanco Bernal (Student)" w:date="2022-04-08T11:11:00Z">
        <w:r w:rsidR="00E352FF">
          <w:rPr>
            <w:color w:val="000000"/>
            <w:szCs w:val="19"/>
          </w:rPr>
          <w:t>stemming the words, the root word</w:t>
        </w:r>
      </w:ins>
      <w:ins w:id="1361" w:author="Gerard Blanco Bernal (Student)" w:date="2022-04-08T11:21:00Z">
        <w:r w:rsidR="00CB7806">
          <w:rPr>
            <w:color w:val="000000"/>
            <w:szCs w:val="19"/>
          </w:rPr>
          <w:t xml:space="preserve"> could be ob</w:t>
        </w:r>
      </w:ins>
      <w:ins w:id="1362" w:author="Gerard Blanco Bernal (Student)" w:date="2022-04-08T11:22:00Z">
        <w:r w:rsidR="00CB7806">
          <w:rPr>
            <w:color w:val="000000"/>
            <w:szCs w:val="19"/>
          </w:rPr>
          <w:t>tained</w:t>
        </w:r>
      </w:ins>
      <w:ins w:id="1363" w:author="Gerard Blanco Bernal (Student)" w:date="2022-04-08T11:11:00Z">
        <w:r w:rsidR="00E352FF">
          <w:rPr>
            <w:color w:val="000000"/>
            <w:szCs w:val="19"/>
          </w:rPr>
          <w:t xml:space="preserve">. </w:t>
        </w:r>
      </w:ins>
      <w:ins w:id="1364" w:author="Gerard Blanco Bernal (Student)" w:date="2022-04-08T11:31:00Z">
        <w:r w:rsidR="003611CA">
          <w:rPr>
            <w:color w:val="000000"/>
            <w:szCs w:val="19"/>
          </w:rPr>
          <w:t xml:space="preserve">This is further explained in the implementation of the feature in Section </w:t>
        </w:r>
      </w:ins>
      <w:ins w:id="1365" w:author="Gerard Blanco Bernal (Student)" w:date="2022-04-08T11:32:00Z">
        <w:r w:rsidR="003611CA">
          <w:rPr>
            <w:color w:val="000000"/>
            <w:szCs w:val="19"/>
          </w:rPr>
          <w:t>5</w:t>
        </w:r>
      </w:ins>
      <w:ins w:id="1366" w:author="Gerard Blanco Bernal (Student)" w:date="2022-04-08T11:31:00Z">
        <w:r w:rsidR="003611CA">
          <w:rPr>
            <w:color w:val="000000"/>
            <w:szCs w:val="19"/>
          </w:rPr>
          <w:t>.</w:t>
        </w:r>
      </w:ins>
    </w:p>
    <w:p w14:paraId="211CF09A" w14:textId="6E470308" w:rsidR="00A66C56" w:rsidRDefault="00A66C56" w:rsidP="003935F7">
      <w:pPr>
        <w:rPr>
          <w:ins w:id="1367" w:author="Gerard Blanco Bernal (Student)" w:date="2022-04-08T11:48:00Z"/>
          <w:color w:val="000000"/>
          <w:szCs w:val="19"/>
        </w:rPr>
      </w:pPr>
    </w:p>
    <w:p w14:paraId="4BEEB218" w14:textId="46559348" w:rsidR="00571AF4" w:rsidRDefault="00187749" w:rsidP="003935F7">
      <w:pPr>
        <w:rPr>
          <w:ins w:id="1368" w:author="Gerard Blanco Bernal (Student)" w:date="2022-04-08T12:08:00Z"/>
          <w:color w:val="000000"/>
          <w:szCs w:val="19"/>
        </w:rPr>
      </w:pPr>
      <w:ins w:id="1369" w:author="Gerard Blanco Bernal (Student)" w:date="2022-04-08T11:55:00Z">
        <w:r>
          <w:rPr>
            <w:color w:val="000000"/>
            <w:szCs w:val="19"/>
          </w:rPr>
          <w:t xml:space="preserve">To then make the predictions </w:t>
        </w:r>
      </w:ins>
      <w:ins w:id="1370" w:author="Gerard Blanco Bernal (Student)" w:date="2022-04-08T12:00:00Z">
        <w:r w:rsidR="00634ECF">
          <w:rPr>
            <w:color w:val="000000"/>
            <w:szCs w:val="19"/>
          </w:rPr>
          <w:t>from the in</w:t>
        </w:r>
      </w:ins>
      <w:ins w:id="1371" w:author="Gerard Blanco Bernal (Student)" w:date="2022-04-08T12:01:00Z">
        <w:r w:rsidR="00634ECF">
          <w:rPr>
            <w:color w:val="000000"/>
            <w:szCs w:val="19"/>
          </w:rPr>
          <w:t xml:space="preserve">put string of text, the researcher </w:t>
        </w:r>
      </w:ins>
      <w:ins w:id="1372" w:author="Gerard Blanco Bernal (Student)" w:date="2022-04-08T12:03:00Z">
        <w:r w:rsidR="00634ECF">
          <w:rPr>
            <w:color w:val="000000"/>
            <w:szCs w:val="19"/>
          </w:rPr>
          <w:t>had</w:t>
        </w:r>
      </w:ins>
      <w:ins w:id="1373" w:author="Gerard Blanco Bernal (Student)" w:date="2022-04-08T12:01:00Z">
        <w:r w:rsidR="00634ECF">
          <w:rPr>
            <w:color w:val="000000"/>
            <w:szCs w:val="19"/>
          </w:rPr>
          <w:t xml:space="preserve"> to build </w:t>
        </w:r>
      </w:ins>
      <w:ins w:id="1374" w:author="Gerard Blanco Bernal (Student)" w:date="2022-04-08T12:04:00Z">
        <w:r w:rsidR="00571AF4">
          <w:rPr>
            <w:color w:val="000000"/>
            <w:szCs w:val="19"/>
          </w:rPr>
          <w:t xml:space="preserve">a </w:t>
        </w:r>
      </w:ins>
      <w:ins w:id="1375" w:author="Gerard Blanco Bernal (Student)" w:date="2022-04-08T12:02:00Z">
        <w:r w:rsidR="00634ECF">
          <w:rPr>
            <w:color w:val="000000"/>
            <w:szCs w:val="19"/>
          </w:rPr>
          <w:t>model</w:t>
        </w:r>
      </w:ins>
      <w:ins w:id="1376" w:author="Gerard Blanco Bernal (Student)" w:date="2022-04-08T12:04:00Z">
        <w:r w:rsidR="00571AF4">
          <w:rPr>
            <w:color w:val="000000"/>
            <w:szCs w:val="19"/>
          </w:rPr>
          <w:t xml:space="preserve"> for which T</w:t>
        </w:r>
      </w:ins>
      <w:ins w:id="1377" w:author="Gerard Blanco Bernal (Student)" w:date="2022-04-08T12:08:00Z">
        <w:r w:rsidR="00571AF4">
          <w:rPr>
            <w:color w:val="000000"/>
            <w:szCs w:val="19"/>
          </w:rPr>
          <w:t>ensorFlow</w:t>
        </w:r>
      </w:ins>
      <w:ins w:id="1378" w:author="Gerard Blanco Bernal (Student)" w:date="2022-04-08T12:04:00Z">
        <w:r w:rsidR="00571AF4">
          <w:rPr>
            <w:color w:val="000000"/>
            <w:szCs w:val="19"/>
          </w:rPr>
          <w:t xml:space="preserve"> was used</w:t>
        </w:r>
      </w:ins>
      <w:ins w:id="1379" w:author="Gerard Blanco Bernal (Student)" w:date="2022-04-08T12:08:00Z">
        <w:r w:rsidR="00571AF4">
          <w:rPr>
            <w:color w:val="000000"/>
            <w:szCs w:val="19"/>
          </w:rPr>
          <w:t xml:space="preserve">, </w:t>
        </w:r>
      </w:ins>
      <w:ins w:id="1380" w:author="Gerard Blanco Bernal (Student)" w:date="2022-04-08T12:05:00Z">
        <w:r w:rsidR="00571AF4">
          <w:rPr>
            <w:color w:val="000000"/>
            <w:szCs w:val="19"/>
          </w:rPr>
          <w:t xml:space="preserve">which the researcher was already using </w:t>
        </w:r>
      </w:ins>
      <w:ins w:id="1381" w:author="Gerard Blanco Bernal (Student)" w:date="2022-04-08T12:06:00Z">
        <w:r w:rsidR="00571AF4">
          <w:rPr>
            <w:color w:val="000000"/>
            <w:szCs w:val="19"/>
          </w:rPr>
          <w:t>to achieve the weed detection capabilities</w:t>
        </w:r>
      </w:ins>
      <w:ins w:id="1382" w:author="Gerard Blanco Bernal (Student)" w:date="2022-04-08T12:08:00Z">
        <w:r w:rsidR="00571AF4">
          <w:rPr>
            <w:color w:val="000000"/>
            <w:szCs w:val="19"/>
          </w:rPr>
          <w:t xml:space="preserve">. However, even with TensorFlow the researcher faced the choice of which </w:t>
        </w:r>
      </w:ins>
      <w:ins w:id="1383" w:author="Gerard Blanco Bernal (Student)" w:date="2022-04-08T12:09:00Z">
        <w:r w:rsidR="00571AF4">
          <w:rPr>
            <w:color w:val="000000"/>
            <w:szCs w:val="19"/>
          </w:rPr>
          <w:t xml:space="preserve">front-end framework to </w:t>
        </w:r>
        <w:r w:rsidR="00A94B4A">
          <w:rPr>
            <w:color w:val="000000"/>
            <w:szCs w:val="19"/>
          </w:rPr>
          <w:t>use</w:t>
        </w:r>
      </w:ins>
      <w:ins w:id="1384" w:author="Gerard Blanco Bernal (Student)" w:date="2022-04-08T12:35:00Z">
        <w:r w:rsidR="0017370F">
          <w:rPr>
            <w:color w:val="000000"/>
            <w:szCs w:val="19"/>
          </w:rPr>
          <w:t>:</w:t>
        </w:r>
      </w:ins>
      <w:ins w:id="1385" w:author="Gerard Blanco Bernal (Student)" w:date="2022-04-08T12:09:00Z">
        <w:r w:rsidR="00A94B4A">
          <w:rPr>
            <w:color w:val="000000"/>
            <w:szCs w:val="19"/>
          </w:rPr>
          <w:t xml:space="preserve"> </w:t>
        </w:r>
      </w:ins>
      <w:ins w:id="1386" w:author="Gerard Blanco Bernal (Student)" w:date="2022-04-08T15:35:00Z">
        <w:r w:rsidR="000D76C6">
          <w:rPr>
            <w:color w:val="000000"/>
            <w:szCs w:val="19"/>
          </w:rPr>
          <w:t>barebone</w:t>
        </w:r>
      </w:ins>
      <w:ins w:id="1387" w:author="Gerard Blanco Bernal (Student)" w:date="2022-04-08T12:09:00Z">
        <w:r w:rsidR="00A94B4A">
          <w:rPr>
            <w:color w:val="000000"/>
            <w:szCs w:val="19"/>
          </w:rPr>
          <w:t xml:space="preserve"> TensorFlow, TFLearn or </w:t>
        </w:r>
        <w:proofErr w:type="spellStart"/>
        <w:r w:rsidR="00A94B4A">
          <w:rPr>
            <w:color w:val="000000"/>
            <w:szCs w:val="19"/>
          </w:rPr>
          <w:t>Keras</w:t>
        </w:r>
        <w:proofErr w:type="spellEnd"/>
        <w:r w:rsidR="00A94B4A">
          <w:rPr>
            <w:color w:val="000000"/>
            <w:szCs w:val="19"/>
          </w:rPr>
          <w:t xml:space="preserve">. For </w:t>
        </w:r>
      </w:ins>
      <w:ins w:id="1388" w:author="Gerard Blanco Bernal (Student)" w:date="2022-04-08T12:10:00Z">
        <w:r w:rsidR="00A94B4A">
          <w:rPr>
            <w:color w:val="000000"/>
            <w:szCs w:val="19"/>
          </w:rPr>
          <w:t>this feature,</w:t>
        </w:r>
      </w:ins>
      <w:ins w:id="1389" w:author="Gerard Blanco Bernal (Student)" w:date="2022-04-08T12:11:00Z">
        <w:r w:rsidR="00A94B4A">
          <w:rPr>
            <w:color w:val="000000"/>
            <w:szCs w:val="19"/>
          </w:rPr>
          <w:t xml:space="preserve"> using straight TensorFlow </w:t>
        </w:r>
      </w:ins>
      <w:ins w:id="1390" w:author="Gerard Blanco Bernal (Student)" w:date="2022-04-08T12:13:00Z">
        <w:r w:rsidR="00A94B4A">
          <w:rPr>
            <w:color w:val="000000"/>
            <w:szCs w:val="19"/>
          </w:rPr>
          <w:t>would</w:t>
        </w:r>
      </w:ins>
      <w:ins w:id="1391" w:author="Gerard Blanco Bernal (Student)" w:date="2022-04-08T12:11:00Z">
        <w:r w:rsidR="00A94B4A">
          <w:rPr>
            <w:color w:val="000000"/>
            <w:szCs w:val="19"/>
          </w:rPr>
          <w:t xml:space="preserve"> have been slightly verbose</w:t>
        </w:r>
      </w:ins>
      <w:ins w:id="1392" w:author="Gerard Blanco Bernal (Student)" w:date="2022-04-08T12:12:00Z">
        <w:r w:rsidR="00A94B4A">
          <w:rPr>
            <w:color w:val="000000"/>
            <w:szCs w:val="19"/>
          </w:rPr>
          <w:t xml:space="preserve">, whereas both </w:t>
        </w:r>
        <w:proofErr w:type="spellStart"/>
        <w:r w:rsidR="00A94B4A">
          <w:rPr>
            <w:color w:val="000000"/>
            <w:szCs w:val="19"/>
          </w:rPr>
          <w:t>Keras</w:t>
        </w:r>
        <w:proofErr w:type="spellEnd"/>
        <w:r w:rsidR="00A94B4A">
          <w:rPr>
            <w:color w:val="000000"/>
            <w:szCs w:val="19"/>
          </w:rPr>
          <w:t xml:space="preserve"> and TFLearn were deep learning libraries written on top of TensorFlow</w:t>
        </w:r>
      </w:ins>
      <w:ins w:id="1393" w:author="Gerard Blanco Bernal (Student)" w:date="2022-04-08T12:13:00Z">
        <w:r w:rsidR="00A94B4A">
          <w:rPr>
            <w:color w:val="000000"/>
            <w:szCs w:val="19"/>
          </w:rPr>
          <w:t xml:space="preserve"> </w:t>
        </w:r>
      </w:ins>
      <w:ins w:id="1394" w:author="Gerard Blanco Bernal (Student)" w:date="2022-04-08T12:23:00Z">
        <w:r w:rsidR="00EB1F91" w:rsidRPr="00EB1F91">
          <w:rPr>
            <w:color w:val="000000"/>
            <w:szCs w:val="19"/>
          </w:rPr>
          <w:t>designed to provide a higher-level API to TensorFlow</w:t>
        </w:r>
        <w:r w:rsidR="00EB1F91">
          <w:rPr>
            <w:color w:val="000000"/>
            <w:szCs w:val="19"/>
          </w:rPr>
          <w:t xml:space="preserve"> </w:t>
        </w:r>
      </w:ins>
      <w:ins w:id="1395" w:author="Gerard Blanco Bernal (Student)" w:date="2022-04-08T12:13:00Z">
        <w:r w:rsidR="00A94B4A">
          <w:rPr>
            <w:color w:val="000000"/>
            <w:szCs w:val="19"/>
          </w:rPr>
          <w:t>which</w:t>
        </w:r>
      </w:ins>
      <w:ins w:id="1396" w:author="Gerard Blanco Bernal (Student)" w:date="2022-04-08T12:12:00Z">
        <w:r w:rsidR="00A94B4A">
          <w:rPr>
            <w:color w:val="000000"/>
            <w:szCs w:val="19"/>
          </w:rPr>
          <w:t xml:space="preserve"> provid</w:t>
        </w:r>
      </w:ins>
      <w:ins w:id="1397" w:author="Gerard Blanco Bernal (Student)" w:date="2022-04-08T12:13:00Z">
        <w:r w:rsidR="00A94B4A">
          <w:rPr>
            <w:color w:val="000000"/>
            <w:szCs w:val="19"/>
          </w:rPr>
          <w:t>ed</w:t>
        </w:r>
      </w:ins>
      <w:ins w:id="1398" w:author="Gerard Blanco Bernal (Student)" w:date="2022-04-08T12:12:00Z">
        <w:r w:rsidR="00A94B4A">
          <w:rPr>
            <w:color w:val="000000"/>
            <w:szCs w:val="19"/>
          </w:rPr>
          <w:t xml:space="preserve"> cleaner syntax with </w:t>
        </w:r>
      </w:ins>
      <w:ins w:id="1399" w:author="Gerard Blanco Bernal (Student)" w:date="2022-04-08T12:13:00Z">
        <w:r w:rsidR="00A94B4A">
          <w:rPr>
            <w:color w:val="000000"/>
            <w:szCs w:val="19"/>
          </w:rPr>
          <w:t>a dedicated focus on fast experimentation.</w:t>
        </w:r>
      </w:ins>
      <w:ins w:id="1400" w:author="Gerard Blanco Bernal (Student)" w:date="2022-04-08T12:14:00Z">
        <w:r w:rsidR="00A94B4A">
          <w:rPr>
            <w:color w:val="000000"/>
            <w:szCs w:val="19"/>
          </w:rPr>
          <w:t xml:space="preserve"> </w:t>
        </w:r>
      </w:ins>
      <w:ins w:id="1401" w:author="Gerard Blanco Bernal (Student)" w:date="2022-04-08T12:25:00Z">
        <w:r w:rsidR="006D755C">
          <w:rPr>
            <w:color w:val="000000"/>
            <w:szCs w:val="19"/>
          </w:rPr>
          <w:t xml:space="preserve">Although the researcher did not have previous experience </w:t>
        </w:r>
      </w:ins>
      <w:ins w:id="1402" w:author="Gerard Blanco Bernal (Student)" w:date="2022-04-08T12:26:00Z">
        <w:r w:rsidR="006D755C">
          <w:rPr>
            <w:color w:val="000000"/>
            <w:szCs w:val="19"/>
          </w:rPr>
          <w:t>using either framework, a</w:t>
        </w:r>
      </w:ins>
      <w:ins w:id="1403" w:author="Gerard Blanco Bernal (Student)" w:date="2022-04-08T12:14:00Z">
        <w:r w:rsidR="00A94B4A">
          <w:rPr>
            <w:color w:val="000000"/>
            <w:szCs w:val="19"/>
          </w:rPr>
          <w:t xml:space="preserve"> good reason to have chosen </w:t>
        </w:r>
        <w:proofErr w:type="spellStart"/>
        <w:r w:rsidR="00A94B4A">
          <w:rPr>
            <w:color w:val="000000"/>
            <w:szCs w:val="19"/>
          </w:rPr>
          <w:t>Keras</w:t>
        </w:r>
        <w:proofErr w:type="spellEnd"/>
        <w:r w:rsidR="00A94B4A">
          <w:rPr>
            <w:color w:val="000000"/>
            <w:szCs w:val="19"/>
          </w:rPr>
          <w:t xml:space="preserve"> would </w:t>
        </w:r>
      </w:ins>
      <w:ins w:id="1404" w:author="Gerard Blanco Bernal (Student)" w:date="2022-04-08T12:26:00Z">
        <w:r w:rsidR="006D755C">
          <w:rPr>
            <w:color w:val="000000"/>
            <w:szCs w:val="19"/>
          </w:rPr>
          <w:t xml:space="preserve">have </w:t>
        </w:r>
      </w:ins>
      <w:ins w:id="1405" w:author="Gerard Blanco Bernal (Student)" w:date="2022-04-08T12:14:00Z">
        <w:r w:rsidR="00A94B4A">
          <w:rPr>
            <w:color w:val="000000"/>
            <w:szCs w:val="19"/>
          </w:rPr>
          <w:t>be</w:t>
        </w:r>
      </w:ins>
      <w:ins w:id="1406" w:author="Gerard Blanco Bernal (Student)" w:date="2022-04-08T12:26:00Z">
        <w:r w:rsidR="006D755C">
          <w:rPr>
            <w:color w:val="000000"/>
            <w:szCs w:val="19"/>
          </w:rPr>
          <w:t>en</w:t>
        </w:r>
      </w:ins>
      <w:ins w:id="1407" w:author="Gerard Blanco Bernal (Student)" w:date="2022-04-08T12:14:00Z">
        <w:r w:rsidR="00A94B4A">
          <w:rPr>
            <w:color w:val="000000"/>
            <w:szCs w:val="19"/>
          </w:rPr>
          <w:t xml:space="preserve"> because of </w:t>
        </w:r>
        <w:r w:rsidR="008B2DB4">
          <w:rPr>
            <w:color w:val="000000"/>
            <w:szCs w:val="19"/>
          </w:rPr>
          <w:t>its ability to use TensorFlow backend without actually requiring the researcher to lear</w:t>
        </w:r>
      </w:ins>
      <w:ins w:id="1408" w:author="Gerard Blanco Bernal (Student)" w:date="2022-04-08T12:15:00Z">
        <w:r w:rsidR="008B2DB4">
          <w:rPr>
            <w:color w:val="000000"/>
            <w:szCs w:val="19"/>
          </w:rPr>
          <w:t xml:space="preserve">n it, effectively shallowing the learning curve. </w:t>
        </w:r>
      </w:ins>
      <w:ins w:id="1409" w:author="Gerard Blanco Bernal (Student)" w:date="2022-04-08T12:16:00Z">
        <w:r w:rsidR="008B2DB4">
          <w:rPr>
            <w:color w:val="000000"/>
            <w:szCs w:val="19"/>
          </w:rPr>
          <w:t>However, TFLearn</w:t>
        </w:r>
      </w:ins>
      <w:ins w:id="1410" w:author="Gerard Blanco Bernal (Student)" w:date="2022-04-08T12:39:00Z">
        <w:r w:rsidR="0017370F">
          <w:rPr>
            <w:color w:val="000000"/>
            <w:szCs w:val="19"/>
          </w:rPr>
          <w:t xml:space="preserve"> worked in a similar way,</w:t>
        </w:r>
        <w:r w:rsidR="007708E6">
          <w:rPr>
            <w:color w:val="000000"/>
            <w:szCs w:val="19"/>
          </w:rPr>
          <w:t xml:space="preserve"> and</w:t>
        </w:r>
      </w:ins>
      <w:ins w:id="1411" w:author="Gerard Blanco Bernal (Student)" w:date="2022-04-08T12:16:00Z">
        <w:r w:rsidR="008B2DB4">
          <w:rPr>
            <w:color w:val="000000"/>
            <w:szCs w:val="19"/>
          </w:rPr>
          <w:t xml:space="preserve"> not </w:t>
        </w:r>
      </w:ins>
      <w:ins w:id="1412" w:author="Gerard Blanco Bernal (Student)" w:date="2022-04-08T12:17:00Z">
        <w:r w:rsidR="008B2DB4">
          <w:rPr>
            <w:color w:val="000000"/>
            <w:szCs w:val="19"/>
          </w:rPr>
          <w:t xml:space="preserve">only achieved better performance than </w:t>
        </w:r>
        <w:proofErr w:type="spellStart"/>
        <w:r w:rsidR="008B2DB4">
          <w:rPr>
            <w:color w:val="000000"/>
            <w:szCs w:val="19"/>
          </w:rPr>
          <w:t>Keras</w:t>
        </w:r>
        <w:proofErr w:type="spellEnd"/>
        <w:r w:rsidR="008B2DB4">
          <w:rPr>
            <w:color w:val="000000"/>
            <w:szCs w:val="19"/>
          </w:rPr>
          <w:t xml:space="preserve">, but the syntax was </w:t>
        </w:r>
      </w:ins>
      <w:ins w:id="1413" w:author="Gerard Blanco Bernal (Student)" w:date="2022-04-08T12:18:00Z">
        <w:r w:rsidR="008B2DB4">
          <w:rPr>
            <w:color w:val="000000"/>
            <w:szCs w:val="19"/>
          </w:rPr>
          <w:t>simpler</w:t>
        </w:r>
      </w:ins>
      <w:ins w:id="1414" w:author="Gerard Blanco Bernal (Student)" w:date="2022-04-08T12:23:00Z">
        <w:r w:rsidR="00EB1F91">
          <w:rPr>
            <w:color w:val="000000"/>
            <w:szCs w:val="19"/>
          </w:rPr>
          <w:t>, so it made more sense to opt for th</w:t>
        </w:r>
      </w:ins>
      <w:ins w:id="1415" w:author="Gerard Blanco Bernal (Student)" w:date="2022-04-08T12:24:00Z">
        <w:r w:rsidR="00EB1F91">
          <w:rPr>
            <w:color w:val="000000"/>
            <w:szCs w:val="19"/>
          </w:rPr>
          <w:t>e alternative that would put less strain on the deadlines for the deliverables</w:t>
        </w:r>
      </w:ins>
      <w:ins w:id="1416" w:author="Gerard Blanco Bernal (Student)" w:date="2022-04-08T12:20:00Z">
        <w:r w:rsidR="00EB1F91">
          <w:rPr>
            <w:color w:val="000000"/>
            <w:szCs w:val="19"/>
          </w:rPr>
          <w:t>. However, one down</w:t>
        </w:r>
      </w:ins>
      <w:ins w:id="1417" w:author="Gerard Blanco Bernal (Student)" w:date="2022-04-08T12:21:00Z">
        <w:r w:rsidR="00EB1F91">
          <w:rPr>
            <w:color w:val="000000"/>
            <w:szCs w:val="19"/>
          </w:rPr>
          <w:t xml:space="preserve">side </w:t>
        </w:r>
      </w:ins>
      <w:ins w:id="1418" w:author="Gerard Blanco Bernal (Student)" w:date="2022-04-08T12:34:00Z">
        <w:r w:rsidR="006E5901">
          <w:rPr>
            <w:color w:val="000000"/>
            <w:szCs w:val="19"/>
          </w:rPr>
          <w:t>to using</w:t>
        </w:r>
      </w:ins>
      <w:ins w:id="1419" w:author="Gerard Blanco Bernal (Student)" w:date="2022-04-08T12:24:00Z">
        <w:r w:rsidR="00EB1F91">
          <w:rPr>
            <w:color w:val="000000"/>
            <w:szCs w:val="19"/>
          </w:rPr>
          <w:t xml:space="preserve"> TFLearn was that it </w:t>
        </w:r>
      </w:ins>
      <w:ins w:id="1420" w:author="Gerard Blanco Bernal (Student)" w:date="2022-04-08T12:21:00Z">
        <w:r w:rsidR="00EB1F91">
          <w:rPr>
            <w:color w:val="000000"/>
            <w:szCs w:val="19"/>
          </w:rPr>
          <w:t>did suffer from a lack of easily integrated pre-trained models</w:t>
        </w:r>
      </w:ins>
      <w:ins w:id="1421" w:author="Gerard Blanco Bernal (Student)" w:date="2022-04-08T12:22:00Z">
        <w:r w:rsidR="00EB1F91">
          <w:rPr>
            <w:color w:val="000000"/>
            <w:szCs w:val="19"/>
          </w:rPr>
          <w:t xml:space="preserve">, but as the researcher was going to </w:t>
        </w:r>
      </w:ins>
      <w:ins w:id="1422" w:author="Gerard Blanco Bernal (Student)" w:date="2022-04-08T12:26:00Z">
        <w:r w:rsidR="006D755C">
          <w:rPr>
            <w:color w:val="000000"/>
            <w:szCs w:val="19"/>
          </w:rPr>
          <w:t xml:space="preserve">design and </w:t>
        </w:r>
      </w:ins>
      <w:ins w:id="1423" w:author="Gerard Blanco Bernal (Student)" w:date="2022-04-08T12:22:00Z">
        <w:r w:rsidR="00EB1F91">
          <w:rPr>
            <w:color w:val="000000"/>
            <w:szCs w:val="19"/>
          </w:rPr>
          <w:t xml:space="preserve">train the model from scratch, this was not an </w:t>
        </w:r>
      </w:ins>
      <w:ins w:id="1424" w:author="Gerard Blanco Bernal (Student)" w:date="2022-04-08T12:34:00Z">
        <w:r w:rsidR="0017370F">
          <w:rPr>
            <w:color w:val="000000"/>
            <w:szCs w:val="19"/>
          </w:rPr>
          <w:t>issue</w:t>
        </w:r>
      </w:ins>
      <w:ins w:id="1425" w:author="Gerard Blanco Bernal (Student)" w:date="2022-04-08T12:24:00Z">
        <w:r w:rsidR="006D755C">
          <w:rPr>
            <w:color w:val="000000"/>
            <w:szCs w:val="19"/>
          </w:rPr>
          <w:t>.</w:t>
        </w:r>
      </w:ins>
    </w:p>
    <w:p w14:paraId="2FDEB25C" w14:textId="7221F344" w:rsidR="00D234E4" w:rsidDel="006F3FF4" w:rsidRDefault="00D234E4" w:rsidP="003935F7">
      <w:pPr>
        <w:rPr>
          <w:del w:id="1426" w:author="Gerard Blanco Bernal (Student)" w:date="2022-04-07T12:44:00Z"/>
          <w:color w:val="000000"/>
          <w:szCs w:val="19"/>
        </w:rPr>
      </w:pPr>
    </w:p>
    <w:p w14:paraId="1B7E5BBC" w14:textId="77777777" w:rsidR="006F3FF4" w:rsidRDefault="006F3FF4" w:rsidP="003935F7">
      <w:pPr>
        <w:rPr>
          <w:ins w:id="1427" w:author="Gerard Blanco Bernal (Student)" w:date="2022-04-14T21:02:00Z"/>
          <w:color w:val="000000"/>
          <w:szCs w:val="19"/>
        </w:rPr>
      </w:pPr>
    </w:p>
    <w:p w14:paraId="34363597" w14:textId="77777777" w:rsidR="001D0893" w:rsidRDefault="001D0893" w:rsidP="003935F7">
      <w:pPr>
        <w:rPr>
          <w:ins w:id="1428" w:author="Gerard Blanco Bernal (Student)" w:date="2022-04-07T12:44:00Z"/>
          <w:b/>
          <w:bCs/>
          <w:color w:val="000000"/>
          <w:sz w:val="22"/>
          <w:szCs w:val="22"/>
        </w:rPr>
      </w:pPr>
    </w:p>
    <w:p w14:paraId="41D47FB9" w14:textId="4BB9DBE8" w:rsidR="0021634C" w:rsidRDefault="00C509FF" w:rsidP="003935F7">
      <w:pPr>
        <w:rPr>
          <w:color w:val="000000"/>
          <w:sz w:val="22"/>
          <w:szCs w:val="22"/>
        </w:rPr>
      </w:pPr>
      <w:r w:rsidRPr="00C509FF">
        <w:rPr>
          <w:b/>
          <w:bCs/>
          <w:color w:val="000000"/>
          <w:sz w:val="22"/>
          <w:szCs w:val="22"/>
        </w:rPr>
        <w:t>4.</w:t>
      </w:r>
      <w:r>
        <w:rPr>
          <w:b/>
          <w:bCs/>
          <w:color w:val="000000"/>
          <w:sz w:val="22"/>
          <w:szCs w:val="22"/>
        </w:rPr>
        <w:t>2 Project Management Tools</w:t>
      </w:r>
    </w:p>
    <w:p w14:paraId="5079752D" w14:textId="5C4B0F2C" w:rsidR="0021634C" w:rsidDel="006F3FF4" w:rsidRDefault="0021634C" w:rsidP="003935F7">
      <w:pPr>
        <w:rPr>
          <w:del w:id="1429" w:author="Gerard Blanco Bernal (Student)" w:date="2022-04-14T21:02:00Z"/>
          <w:color w:val="000000"/>
          <w:sz w:val="22"/>
          <w:szCs w:val="22"/>
        </w:rPr>
      </w:pPr>
    </w:p>
    <w:p w14:paraId="2BFD7BD1" w14:textId="65150306" w:rsidR="00DB4309" w:rsidRPr="004A3155" w:rsidRDefault="0021634C" w:rsidP="003935F7">
      <w:pPr>
        <w:rPr>
          <w:ins w:id="1430" w:author="Gerard Blanco Bernal (Student)" w:date="2022-04-07T12:50:00Z"/>
        </w:rPr>
      </w:pPr>
      <w:del w:id="1431" w:author="Gerard Blanco Bernal (Student)" w:date="2022-04-14T21:02:00Z">
        <w:r w:rsidRPr="00741441" w:rsidDel="006F3FF4">
          <w:rPr>
            <w:b/>
            <w:bCs/>
            <w:rPrChange w:id="1432" w:author="Gerard Blanco Bernal (Student)" w:date="2022-04-07T13:50:00Z">
              <w:rPr/>
            </w:rPrChange>
          </w:rPr>
          <w:delText>Did you use project management tools as well as development tools?</w:delText>
        </w:r>
      </w:del>
    </w:p>
    <w:p w14:paraId="40EE6886" w14:textId="6A4E72FD" w:rsidR="00407D71" w:rsidRDefault="004A3155" w:rsidP="003935F7">
      <w:pPr>
        <w:rPr>
          <w:ins w:id="1433" w:author="Gerard Blanco Bernal (Student)" w:date="2022-04-07T13:05:00Z"/>
          <w:color w:val="000000"/>
        </w:rPr>
      </w:pPr>
      <w:ins w:id="1434" w:author="Gerard Blanco Bernal (Student)" w:date="2022-04-07T12:53:00Z">
        <w:r w:rsidRPr="004A3155">
          <w:rPr>
            <w:color w:val="000000"/>
            <w:rPrChange w:id="1435" w:author="Gerard Blanco Bernal (Student)" w:date="2022-04-07T12:54:00Z">
              <w:rPr>
                <w:color w:val="000000"/>
                <w:sz w:val="22"/>
                <w:szCs w:val="22"/>
              </w:rPr>
            </w:rPrChange>
          </w:rPr>
          <w:t>The researcher</w:t>
        </w:r>
      </w:ins>
      <w:ins w:id="1436" w:author="Gerard Blanco Bernal (Student)" w:date="2022-04-07T12:54:00Z">
        <w:r w:rsidRPr="004A3155">
          <w:rPr>
            <w:color w:val="000000"/>
            <w:rPrChange w:id="1437" w:author="Gerard Blanco Bernal (Student)" w:date="2022-04-07T12:54:00Z">
              <w:rPr>
                <w:color w:val="000000"/>
                <w:sz w:val="22"/>
                <w:szCs w:val="22"/>
              </w:rPr>
            </w:rPrChange>
          </w:rPr>
          <w:t xml:space="preserve"> immediately made the decision to use GitHub to store the code </w:t>
        </w:r>
      </w:ins>
      <w:ins w:id="1438" w:author="Gerard Blanco Bernal (Student)" w:date="2022-05-01T12:10:00Z">
        <w:r w:rsidR="00BE4270">
          <w:rPr>
            <w:color w:val="000000"/>
          </w:rPr>
          <w:t xml:space="preserve">and appendices </w:t>
        </w:r>
      </w:ins>
      <w:ins w:id="1439" w:author="Gerard Blanco Bernal (Student)" w:date="2022-04-07T12:54:00Z">
        <w:r w:rsidRPr="004A3155">
          <w:rPr>
            <w:color w:val="000000"/>
            <w:rPrChange w:id="1440" w:author="Gerard Blanco Bernal (Student)" w:date="2022-04-07T12:54:00Z">
              <w:rPr>
                <w:color w:val="000000"/>
                <w:sz w:val="22"/>
                <w:szCs w:val="22"/>
              </w:rPr>
            </w:rPrChange>
          </w:rPr>
          <w:t>for the project and to mana</w:t>
        </w:r>
        <w:r>
          <w:rPr>
            <w:color w:val="000000"/>
          </w:rPr>
          <w:t>ge version control.</w:t>
        </w:r>
      </w:ins>
      <w:ins w:id="1441" w:author="Gerard Blanco Bernal (Student)" w:date="2022-04-07T12:55:00Z">
        <w:r>
          <w:rPr>
            <w:color w:val="000000"/>
          </w:rPr>
          <w:t xml:space="preserve"> </w:t>
        </w:r>
      </w:ins>
      <w:ins w:id="1442" w:author="Gerard Blanco Bernal (Student)" w:date="2022-04-07T13:01:00Z">
        <w:r w:rsidR="00407D71">
          <w:rPr>
            <w:color w:val="000000"/>
          </w:rPr>
          <w:t>For local version control, the researcher used Git</w:t>
        </w:r>
      </w:ins>
      <w:ins w:id="1443" w:author="Gerard Blanco Bernal (Student)" w:date="2022-04-07T13:07:00Z">
        <w:r w:rsidR="00C913D8">
          <w:rPr>
            <w:color w:val="000000"/>
          </w:rPr>
          <w:t>.</w:t>
        </w:r>
      </w:ins>
      <w:ins w:id="1444" w:author="Gerard Blanco Bernal (Student)" w:date="2022-04-07T13:04:00Z">
        <w:r w:rsidR="00C913D8" w:rsidRPr="00C913D8">
          <w:t xml:space="preserve"> </w:t>
        </w:r>
        <w:r w:rsidR="00C913D8" w:rsidRPr="00C913D8">
          <w:rPr>
            <w:color w:val="000000"/>
          </w:rPr>
          <w:t>GitHub and Git are industry standard tools for version control and code storage, critical for any form of high-level, professional software development.</w:t>
        </w:r>
      </w:ins>
      <w:ins w:id="1445" w:author="Gerard Blanco Bernal (Student)" w:date="2022-04-07T13:05:00Z">
        <w:r w:rsidR="00C913D8">
          <w:rPr>
            <w:color w:val="000000"/>
          </w:rPr>
          <w:t xml:space="preserve"> </w:t>
        </w:r>
      </w:ins>
    </w:p>
    <w:p w14:paraId="12C72C6D" w14:textId="7E0018B3" w:rsidR="00C913D8" w:rsidRDefault="00C913D8" w:rsidP="003935F7">
      <w:pPr>
        <w:rPr>
          <w:ins w:id="1446" w:author="Gerard Blanco Bernal (Student)" w:date="2022-04-07T13:05:00Z"/>
          <w:color w:val="000000"/>
        </w:rPr>
      </w:pPr>
    </w:p>
    <w:p w14:paraId="64C099B0" w14:textId="0751BFEE" w:rsidR="00C913D8" w:rsidRDefault="00C913D8" w:rsidP="003935F7">
      <w:pPr>
        <w:rPr>
          <w:ins w:id="1447" w:author="Gerard Blanco Bernal (Student)" w:date="2022-04-07T13:24:00Z"/>
          <w:color w:val="000000"/>
        </w:rPr>
      </w:pPr>
      <w:ins w:id="1448" w:author="Gerard Blanco Bernal (Student)" w:date="2022-04-07T13:05:00Z">
        <w:r>
          <w:rPr>
            <w:color w:val="000000"/>
          </w:rPr>
          <w:t>As the project was only being developed by a single researcher, there was no need for complex Git GUI</w:t>
        </w:r>
      </w:ins>
      <w:ins w:id="1449" w:author="Gerard Blanco Bernal (Student)" w:date="2022-04-08T10:15:00Z">
        <w:r w:rsidR="00761135">
          <w:rPr>
            <w:color w:val="000000"/>
          </w:rPr>
          <w:t xml:space="preserve"> tools</w:t>
        </w:r>
      </w:ins>
      <w:ins w:id="1450" w:author="Gerard Blanco Bernal (Student)" w:date="2022-04-07T13:05:00Z">
        <w:r>
          <w:rPr>
            <w:color w:val="000000"/>
          </w:rPr>
          <w:t xml:space="preserve"> such as</w:t>
        </w:r>
      </w:ins>
      <w:ins w:id="1451" w:author="Gerard Blanco Bernal (Student)" w:date="2022-04-07T13:06:00Z">
        <w:r>
          <w:rPr>
            <w:color w:val="000000"/>
          </w:rPr>
          <w:t xml:space="preserve"> GitKraken</w:t>
        </w:r>
      </w:ins>
      <w:ins w:id="1452" w:author="Gerard Blanco Bernal (Student)" w:date="2022-04-07T13:07:00Z">
        <w:r>
          <w:rPr>
            <w:color w:val="000000"/>
          </w:rPr>
          <w:t xml:space="preserve">, which allow for branch visualisation using graphs and trees. </w:t>
        </w:r>
      </w:ins>
      <w:ins w:id="1453" w:author="Gerard Blanco Bernal (Student)" w:date="2022-04-07T13:08:00Z">
        <w:r>
          <w:rPr>
            <w:color w:val="000000"/>
          </w:rPr>
          <w:t xml:space="preserve">The researcher would </w:t>
        </w:r>
        <w:r w:rsidR="00D11C8D">
          <w:rPr>
            <w:color w:val="000000"/>
          </w:rPr>
          <w:t xml:space="preserve">only be </w:t>
        </w:r>
      </w:ins>
      <w:ins w:id="1454" w:author="Gerard Blanco Bernal (Student)" w:date="2022-04-07T13:09:00Z">
        <w:r w:rsidR="00D11C8D">
          <w:rPr>
            <w:color w:val="000000"/>
          </w:rPr>
          <w:t xml:space="preserve">working off a single testing branch before merging the changes into the main branch, so such </w:t>
        </w:r>
      </w:ins>
      <w:ins w:id="1455" w:author="Gerard Blanco Bernal (Student)" w:date="2022-04-07T13:10:00Z">
        <w:r w:rsidR="00D11C8D">
          <w:rPr>
            <w:color w:val="000000"/>
          </w:rPr>
          <w:t>powerful software was excessive. If the development of the prototype wou</w:t>
        </w:r>
      </w:ins>
      <w:ins w:id="1456" w:author="Gerard Blanco Bernal (Student)" w:date="2022-04-07T13:11:00Z">
        <w:r w:rsidR="00D11C8D">
          <w:rPr>
            <w:color w:val="000000"/>
          </w:rPr>
          <w:t xml:space="preserve">ld have been performed in a team, </w:t>
        </w:r>
      </w:ins>
      <w:ins w:id="1457" w:author="Gerard Blanco Bernal (Student)" w:date="2022-04-07T13:12:00Z">
        <w:r w:rsidR="00D11C8D">
          <w:rPr>
            <w:color w:val="000000"/>
          </w:rPr>
          <w:t xml:space="preserve">this alternative would have been more reasonable. Consequently, all version control </w:t>
        </w:r>
      </w:ins>
      <w:ins w:id="1458" w:author="Gerard Blanco Bernal (Student)" w:date="2022-04-07T13:13:00Z">
        <w:r w:rsidR="00E82C5D">
          <w:rPr>
            <w:color w:val="000000"/>
          </w:rPr>
          <w:t>using Git was done through a command line interface (CLI).</w:t>
        </w:r>
      </w:ins>
      <w:ins w:id="1459" w:author="Gerard Blanco Bernal (Student)" w:date="2022-04-07T13:14:00Z">
        <w:r w:rsidR="00E82C5D">
          <w:rPr>
            <w:color w:val="000000"/>
          </w:rPr>
          <w:t xml:space="preserve"> </w:t>
        </w:r>
      </w:ins>
    </w:p>
    <w:p w14:paraId="0145678D" w14:textId="5EA23A9B" w:rsidR="0011453A" w:rsidRDefault="0011453A" w:rsidP="003935F7">
      <w:pPr>
        <w:rPr>
          <w:ins w:id="1460" w:author="Gerard Blanco Bernal (Student)" w:date="2022-04-07T13:24:00Z"/>
          <w:color w:val="000000"/>
        </w:rPr>
      </w:pPr>
    </w:p>
    <w:p w14:paraId="10AF277E" w14:textId="39D168BA" w:rsidR="0011453A" w:rsidRPr="004A3155" w:rsidRDefault="0011453A" w:rsidP="003935F7">
      <w:pPr>
        <w:rPr>
          <w:color w:val="000000"/>
          <w:rPrChange w:id="1461" w:author="Gerard Blanco Bernal (Student)" w:date="2022-04-07T12:54:00Z">
            <w:rPr>
              <w:color w:val="000000"/>
              <w:sz w:val="22"/>
              <w:szCs w:val="22"/>
            </w:rPr>
          </w:rPrChange>
        </w:rPr>
      </w:pPr>
      <w:ins w:id="1462" w:author="Gerard Blanco Bernal (Student)" w:date="2022-04-07T13:24:00Z">
        <w:r>
          <w:rPr>
            <w:color w:val="000000"/>
          </w:rPr>
          <w:t>Although the user stories, software requirements and sprint planning w</w:t>
        </w:r>
      </w:ins>
      <w:ins w:id="1463" w:author="Gerard Blanco Bernal (Student)" w:date="2022-04-07T13:25:00Z">
        <w:r>
          <w:rPr>
            <w:color w:val="000000"/>
          </w:rPr>
          <w:t>ere</w:t>
        </w:r>
      </w:ins>
      <w:ins w:id="1464" w:author="Gerard Blanco Bernal (Student)" w:date="2022-04-07T13:24:00Z">
        <w:r>
          <w:rPr>
            <w:color w:val="000000"/>
          </w:rPr>
          <w:t xml:space="preserve"> all initially done on paper, the researcher </w:t>
        </w:r>
      </w:ins>
      <w:ins w:id="1465" w:author="Gerard Blanco Bernal (Student)" w:date="2022-04-07T13:36:00Z">
        <w:r w:rsidR="00087A90">
          <w:rPr>
            <w:color w:val="000000"/>
          </w:rPr>
          <w:t xml:space="preserve">quickly transferred these to a digital format </w:t>
        </w:r>
      </w:ins>
      <w:ins w:id="1466" w:author="Gerard Blanco Bernal (Student)" w:date="2022-04-07T13:37:00Z">
        <w:r w:rsidR="00087A90">
          <w:rPr>
            <w:color w:val="000000"/>
          </w:rPr>
          <w:t xml:space="preserve">for a better </w:t>
        </w:r>
      </w:ins>
      <w:ins w:id="1467" w:author="Gerard Blanco Bernal (Student)" w:date="2022-04-07T13:41:00Z">
        <w:r w:rsidR="00087A90">
          <w:rPr>
            <w:color w:val="000000"/>
          </w:rPr>
          <w:t>organization and</w:t>
        </w:r>
      </w:ins>
      <w:ins w:id="1468" w:author="Gerard Blanco Bernal (Student)" w:date="2022-04-07T13:39:00Z">
        <w:r w:rsidR="00087A90">
          <w:rPr>
            <w:color w:val="000000"/>
          </w:rPr>
          <w:t xml:space="preserve"> </w:t>
        </w:r>
        <w:r w:rsidR="00087A90" w:rsidRPr="00087A90">
          <w:rPr>
            <w:color w:val="000000"/>
          </w:rPr>
          <w:t>so that the tasks for each sprint could be easily rearranged</w:t>
        </w:r>
        <w:r w:rsidR="00087A90">
          <w:rPr>
            <w:color w:val="000000"/>
          </w:rPr>
          <w:t xml:space="preserve"> if a higher priority </w:t>
        </w:r>
      </w:ins>
      <w:ins w:id="1469" w:author="Gerard Blanco Bernal (Student)" w:date="2022-04-07T13:40:00Z">
        <w:r w:rsidR="00087A90">
          <w:rPr>
            <w:color w:val="000000"/>
          </w:rPr>
          <w:t>feature required developing before the other pre-assigned tasks.</w:t>
        </w:r>
      </w:ins>
      <w:ins w:id="1470" w:author="Gerard Blanco Bernal (Student)" w:date="2022-04-07T13:41:00Z">
        <w:r w:rsidR="00087A90">
          <w:rPr>
            <w:color w:val="000000"/>
          </w:rPr>
          <w:t xml:space="preserve"> This was done </w:t>
        </w:r>
        <w:r w:rsidR="00B226D2">
          <w:rPr>
            <w:color w:val="000000"/>
          </w:rPr>
          <w:t>using GitHub Projects.</w:t>
        </w:r>
      </w:ins>
      <w:ins w:id="1471" w:author="Gerard Blanco Bernal (Student)" w:date="2022-04-07T13:42:00Z">
        <w:r w:rsidR="00B226D2">
          <w:rPr>
            <w:color w:val="000000"/>
          </w:rPr>
          <w:t xml:space="preserve"> Accessible from the same repository as the source code, the researcher could create </w:t>
        </w:r>
      </w:ins>
      <w:ins w:id="1472" w:author="Gerard Blanco Bernal (Student)" w:date="2022-04-07T13:43:00Z">
        <w:r w:rsidR="00B226D2">
          <w:rPr>
            <w:color w:val="000000"/>
          </w:rPr>
          <w:t xml:space="preserve">and manage a Kanban style board with excellent </w:t>
        </w:r>
      </w:ins>
      <w:ins w:id="1473" w:author="Gerard Blanco Bernal (Student)" w:date="2022-04-07T13:48:00Z">
        <w:r w:rsidR="00741441">
          <w:rPr>
            <w:color w:val="000000"/>
          </w:rPr>
          <w:t xml:space="preserve">user story (issues) </w:t>
        </w:r>
      </w:ins>
      <w:ins w:id="1474" w:author="Gerard Blanco Bernal (Student)" w:date="2022-04-07T13:43:00Z">
        <w:r w:rsidR="00B226D2">
          <w:rPr>
            <w:color w:val="000000"/>
          </w:rPr>
          <w:t xml:space="preserve">management features </w:t>
        </w:r>
      </w:ins>
      <w:ins w:id="1475" w:author="Gerard Blanco Bernal (Student)" w:date="2022-04-07T13:44:00Z">
        <w:r w:rsidR="00B226D2">
          <w:rPr>
            <w:color w:val="000000"/>
          </w:rPr>
          <w:t xml:space="preserve">which helped with the visualization and prioritisation of work. The </w:t>
        </w:r>
      </w:ins>
      <w:ins w:id="1476" w:author="Gerard Blanco Bernal (Student)" w:date="2022-04-07T13:45:00Z">
        <w:r w:rsidR="00B226D2">
          <w:rPr>
            <w:color w:val="000000"/>
          </w:rPr>
          <w:t>user stor</w:t>
        </w:r>
      </w:ins>
      <w:ins w:id="1477" w:author="Gerard Blanco Bernal (Student)" w:date="2022-04-07T13:46:00Z">
        <w:r w:rsidR="00B226D2">
          <w:rPr>
            <w:color w:val="000000"/>
          </w:rPr>
          <w:t>ies</w:t>
        </w:r>
      </w:ins>
      <w:ins w:id="1478" w:author="Gerard Blanco Bernal (Student)" w:date="2022-04-07T13:45:00Z">
        <w:r w:rsidR="00B226D2">
          <w:rPr>
            <w:color w:val="000000"/>
          </w:rPr>
          <w:t xml:space="preserve"> could be organized using the classifications methods the researcher originally used on paper, that is, MoSCoW and T-Shirt Sizing</w:t>
        </w:r>
      </w:ins>
      <w:ins w:id="1479" w:author="Gerard Blanco Bernal (Student)" w:date="2022-04-07T13:46:00Z">
        <w:r w:rsidR="00B226D2">
          <w:rPr>
            <w:color w:val="000000"/>
          </w:rPr>
          <w:t>. The</w:t>
        </w:r>
      </w:ins>
      <w:ins w:id="1480" w:author="Gerard Blanco Bernal (Student)" w:date="2022-04-07T13:48:00Z">
        <w:r w:rsidR="00741441">
          <w:rPr>
            <w:color w:val="000000"/>
          </w:rPr>
          <w:t xml:space="preserve">se issues </w:t>
        </w:r>
      </w:ins>
      <w:ins w:id="1481" w:author="Gerard Blanco Bernal (Student)" w:date="2022-04-07T13:46:00Z">
        <w:r w:rsidR="00B226D2">
          <w:rPr>
            <w:color w:val="000000"/>
          </w:rPr>
          <w:t>could then be arranged into the different sprints</w:t>
        </w:r>
      </w:ins>
      <w:ins w:id="1482" w:author="Gerard Blanco Bernal (Student)" w:date="2022-04-07T13:48:00Z">
        <w:r w:rsidR="00741441">
          <w:rPr>
            <w:color w:val="000000"/>
          </w:rPr>
          <w:t xml:space="preserve"> for each week</w:t>
        </w:r>
      </w:ins>
      <w:ins w:id="1483" w:author="Gerard Blanco Bernal (Student)" w:date="2022-04-07T13:46:00Z">
        <w:r w:rsidR="00741441">
          <w:rPr>
            <w:color w:val="000000"/>
          </w:rPr>
          <w:t xml:space="preserve"> depending on the size of the task and its priority fac</w:t>
        </w:r>
      </w:ins>
      <w:ins w:id="1484" w:author="Gerard Blanco Bernal (Student)" w:date="2022-04-07T13:47:00Z">
        <w:r w:rsidR="00741441">
          <w:rPr>
            <w:color w:val="000000"/>
          </w:rPr>
          <w:t>tor.</w:t>
        </w:r>
      </w:ins>
      <w:ins w:id="1485" w:author="Gerard Blanco Bernal (Student)" w:date="2022-04-07T13:49:00Z">
        <w:r w:rsidR="00741441">
          <w:rPr>
            <w:color w:val="000000"/>
          </w:rPr>
          <w:t xml:space="preserve"> On</w:t>
        </w:r>
      </w:ins>
      <w:r w:rsidR="00C60D60">
        <w:rPr>
          <w:color w:val="000000"/>
        </w:rPr>
        <w:t>c</w:t>
      </w:r>
      <w:ins w:id="1486" w:author="Gerard Blanco Bernal (Student)" w:date="2022-04-07T13:49:00Z">
        <w:r w:rsidR="00741441">
          <w:rPr>
            <w:color w:val="000000"/>
          </w:rPr>
          <w:t>e the features were implemented, these issues could be closed, providing a very black and white means of visualising the remaining tasks.</w:t>
        </w:r>
      </w:ins>
    </w:p>
    <w:p w14:paraId="267A26C5" w14:textId="51B66907" w:rsidR="0021634C" w:rsidDel="00F12814" w:rsidRDefault="0021634C" w:rsidP="003935F7">
      <w:pPr>
        <w:rPr>
          <w:del w:id="1487" w:author="Gerard Blanco Bernal (Student)" w:date="2022-04-07T15:31:00Z"/>
          <w:color w:val="000000"/>
        </w:rPr>
      </w:pPr>
    </w:p>
    <w:p w14:paraId="5DE80756" w14:textId="77777777" w:rsidR="00F12814" w:rsidRPr="004A3155" w:rsidRDefault="00F12814" w:rsidP="003935F7">
      <w:pPr>
        <w:rPr>
          <w:ins w:id="1488" w:author="Gerard Blanco Bernal (Student)" w:date="2022-04-14T21:02:00Z"/>
          <w:color w:val="000000"/>
          <w:rPrChange w:id="1489" w:author="Gerard Blanco Bernal (Student)" w:date="2022-04-07T12:54:00Z">
            <w:rPr>
              <w:ins w:id="1490" w:author="Gerard Blanco Bernal (Student)" w:date="2022-04-14T21:02:00Z"/>
              <w:color w:val="000000"/>
              <w:sz w:val="22"/>
              <w:szCs w:val="22"/>
            </w:rPr>
          </w:rPrChange>
        </w:rPr>
      </w:pPr>
    </w:p>
    <w:p w14:paraId="1F3EA7C3" w14:textId="77777777" w:rsidR="00CA747F" w:rsidRPr="0021634C" w:rsidRDefault="00CA747F" w:rsidP="003935F7">
      <w:pPr>
        <w:rPr>
          <w:color w:val="000000"/>
          <w:sz w:val="22"/>
          <w:szCs w:val="22"/>
        </w:rPr>
      </w:pPr>
    </w:p>
    <w:p w14:paraId="58FD870C" w14:textId="636EFAEA" w:rsidR="00C509FF" w:rsidRPr="00C509FF" w:rsidRDefault="00C509FF" w:rsidP="003935F7">
      <w:pPr>
        <w:rPr>
          <w:color w:val="000000"/>
          <w:sz w:val="22"/>
          <w:szCs w:val="22"/>
        </w:rPr>
      </w:pPr>
      <w:r w:rsidRPr="00C509FF">
        <w:rPr>
          <w:b/>
          <w:bCs/>
          <w:color w:val="000000"/>
          <w:sz w:val="22"/>
          <w:szCs w:val="22"/>
        </w:rPr>
        <w:t>4.</w:t>
      </w:r>
      <w:r>
        <w:rPr>
          <w:b/>
          <w:bCs/>
          <w:color w:val="000000"/>
          <w:sz w:val="22"/>
          <w:szCs w:val="22"/>
        </w:rPr>
        <w:t>3 Software Development Methodologies</w:t>
      </w:r>
    </w:p>
    <w:p w14:paraId="61B7F2F2" w14:textId="3C471991" w:rsidR="00C509FF" w:rsidDel="00F12814" w:rsidRDefault="00C509FF" w:rsidP="003935F7">
      <w:pPr>
        <w:rPr>
          <w:del w:id="1491" w:author="Gerard Blanco Bernal (Student)" w:date="2022-04-14T21:02:00Z"/>
          <w:color w:val="000000"/>
          <w:szCs w:val="19"/>
        </w:rPr>
      </w:pPr>
    </w:p>
    <w:p w14:paraId="3320E136" w14:textId="6C453C79" w:rsidR="00C509FF" w:rsidRPr="00CA747F" w:rsidDel="00F12814" w:rsidRDefault="0021634C" w:rsidP="0021634C">
      <w:pPr>
        <w:rPr>
          <w:del w:id="1492" w:author="Gerard Blanco Bernal (Student)" w:date="2022-04-14T21:02:00Z"/>
          <w:b/>
          <w:bCs/>
          <w:color w:val="000000"/>
          <w:szCs w:val="19"/>
          <w:rPrChange w:id="1493" w:author="Gerard Blanco Bernal (Student)" w:date="2022-04-07T14:47:00Z">
            <w:rPr>
              <w:del w:id="1494" w:author="Gerard Blanco Bernal (Student)" w:date="2022-04-14T21:02:00Z"/>
              <w:color w:val="000000"/>
              <w:szCs w:val="19"/>
            </w:rPr>
          </w:rPrChange>
        </w:rPr>
      </w:pPr>
      <w:del w:id="1495" w:author="Gerard Blanco Bernal (Student)" w:date="2022-04-14T21:02:00Z">
        <w:r w:rsidRPr="00CA747F" w:rsidDel="00F12814">
          <w:rPr>
            <w:b/>
            <w:bCs/>
            <w:color w:val="000000"/>
            <w:szCs w:val="19"/>
            <w:rPrChange w:id="1496" w:author="Gerard Blanco Bernal (Student)" w:date="2022-04-07T14:47:00Z">
              <w:rPr>
                <w:color w:val="000000"/>
                <w:szCs w:val="19"/>
              </w:rPr>
            </w:rPrChange>
          </w:rPr>
          <w:delText>What software development process / management process did you adopt? Why?</w:delText>
        </w:r>
      </w:del>
    </w:p>
    <w:p w14:paraId="56B59874" w14:textId="0FA66EBD" w:rsidR="00C509FF" w:rsidDel="00E65EC9" w:rsidRDefault="00C509FF" w:rsidP="003935F7">
      <w:pPr>
        <w:rPr>
          <w:del w:id="1497" w:author="Gerard Blanco Bernal (Student)" w:date="2022-04-07T15:33:00Z"/>
          <w:color w:val="000000"/>
          <w:szCs w:val="19"/>
        </w:rPr>
      </w:pPr>
    </w:p>
    <w:p w14:paraId="240CA963" w14:textId="0A5CFABA" w:rsidR="00C509FF" w:rsidRDefault="00C509FF" w:rsidP="003935F7">
      <w:pPr>
        <w:rPr>
          <w:color w:val="000000"/>
          <w:szCs w:val="19"/>
        </w:rPr>
      </w:pPr>
    </w:p>
    <w:p w14:paraId="549A2EBD" w14:textId="5BBE0F3D" w:rsidR="00CA747F" w:rsidRDefault="00CA747F" w:rsidP="00CA747F">
      <w:pPr>
        <w:rPr>
          <w:ins w:id="1498" w:author="Gerard Blanco Bernal (Student)" w:date="2022-04-07T14:53:00Z"/>
          <w:color w:val="000000"/>
          <w:szCs w:val="19"/>
        </w:rPr>
      </w:pPr>
      <w:ins w:id="1499" w:author="Gerard Blanco Bernal (Student)" w:date="2022-04-07T14:47:00Z">
        <w:r>
          <w:rPr>
            <w:color w:val="000000"/>
            <w:szCs w:val="19"/>
          </w:rPr>
          <w:t xml:space="preserve">As mentioned in the </w:t>
        </w:r>
      </w:ins>
      <w:r w:rsidR="008D4795">
        <w:rPr>
          <w:color w:val="000000"/>
          <w:szCs w:val="19"/>
        </w:rPr>
        <w:t>Specification</w:t>
      </w:r>
      <w:ins w:id="1500" w:author="Gerard Blanco Bernal (Student)" w:date="2022-04-07T14:47:00Z">
        <w:r>
          <w:rPr>
            <w:color w:val="000000"/>
            <w:szCs w:val="19"/>
          </w:rPr>
          <w:t xml:space="preserve"> of the project, </w:t>
        </w:r>
      </w:ins>
      <w:ins w:id="1501" w:author="Gerard Blanco Bernal (Student)" w:date="2022-04-07T14:48:00Z">
        <w:r>
          <w:rPr>
            <w:color w:val="000000"/>
            <w:szCs w:val="19"/>
          </w:rPr>
          <w:t>a</w:t>
        </w:r>
      </w:ins>
      <w:ins w:id="1502" w:author="Gerard Blanco Bernal (Student)" w:date="2022-04-07T14:49:00Z">
        <w:r>
          <w:rPr>
            <w:color w:val="000000"/>
            <w:szCs w:val="19"/>
          </w:rPr>
          <w:t>n agile approach using a modified SCRUM methodology workflow with Unit Testing practices was followed.</w:t>
        </w:r>
      </w:ins>
    </w:p>
    <w:p w14:paraId="0F5CB1DA" w14:textId="721FC059" w:rsidR="00241354" w:rsidRDefault="00241354" w:rsidP="00CA747F">
      <w:pPr>
        <w:rPr>
          <w:ins w:id="1503" w:author="Gerard Blanco Bernal (Student)" w:date="2022-04-07T14:53:00Z"/>
          <w:color w:val="000000"/>
          <w:szCs w:val="19"/>
        </w:rPr>
      </w:pPr>
    </w:p>
    <w:p w14:paraId="47231376" w14:textId="1630A02E" w:rsidR="00241354" w:rsidRDefault="00241354" w:rsidP="00CA747F">
      <w:pPr>
        <w:rPr>
          <w:ins w:id="1504" w:author="Gerard Blanco Bernal (Student)" w:date="2022-04-07T14:50:00Z"/>
          <w:color w:val="000000"/>
          <w:szCs w:val="19"/>
        </w:rPr>
      </w:pPr>
      <w:ins w:id="1505" w:author="Gerard Blanco Bernal (Student)" w:date="2022-04-07T14:55:00Z">
        <w:r>
          <w:rPr>
            <w:color w:val="000000"/>
            <w:szCs w:val="19"/>
          </w:rPr>
          <w:t xml:space="preserve">Using the SCRUM development framework, the researcher could </w:t>
        </w:r>
      </w:ins>
      <w:ins w:id="1506" w:author="Gerard Blanco Bernal (Student)" w:date="2022-04-07T14:56:00Z">
        <w:r>
          <w:rPr>
            <w:color w:val="000000"/>
            <w:szCs w:val="19"/>
          </w:rPr>
          <w:t>a</w:t>
        </w:r>
      </w:ins>
      <w:ins w:id="1507" w:author="Gerard Blanco Bernal (Student)" w:date="2022-04-07T14:57:00Z">
        <w:r>
          <w:rPr>
            <w:color w:val="000000"/>
            <w:szCs w:val="19"/>
          </w:rPr>
          <w:t>rran</w:t>
        </w:r>
      </w:ins>
      <w:ins w:id="1508" w:author="Gerard Blanco Bernal (Student)" w:date="2022-04-07T14:58:00Z">
        <w:r>
          <w:rPr>
            <w:color w:val="000000"/>
            <w:szCs w:val="19"/>
          </w:rPr>
          <w:t>g</w:t>
        </w:r>
      </w:ins>
      <w:ins w:id="1509" w:author="Gerard Blanco Bernal (Student)" w:date="2022-04-07T14:56:00Z">
        <w:r>
          <w:rPr>
            <w:color w:val="000000"/>
            <w:szCs w:val="19"/>
          </w:rPr>
          <w:t>e the major technical and physical milestones</w:t>
        </w:r>
      </w:ins>
      <w:ins w:id="1510" w:author="Gerard Blanco Bernal (Student)" w:date="2022-04-07T14:58:00Z">
        <w:r>
          <w:rPr>
            <w:color w:val="000000"/>
            <w:szCs w:val="19"/>
          </w:rPr>
          <w:t xml:space="preserve"> into the different time-boxed iterations (sprints) with the main aim of enforcing a release cadence. </w:t>
        </w:r>
        <w:r w:rsidR="00E10636">
          <w:rPr>
            <w:color w:val="000000"/>
            <w:szCs w:val="19"/>
          </w:rPr>
          <w:t xml:space="preserve">By having a set </w:t>
        </w:r>
      </w:ins>
      <w:ins w:id="1511" w:author="Gerard Blanco Bernal (Student)" w:date="2022-04-07T14:59:00Z">
        <w:r w:rsidR="00E10636">
          <w:rPr>
            <w:color w:val="000000"/>
            <w:szCs w:val="19"/>
          </w:rPr>
          <w:t>of goals to complete each week, the evolution of the prototype was a lot more predictable and controlled</w:t>
        </w:r>
      </w:ins>
      <w:ins w:id="1512" w:author="Gerard Blanco Bernal (Student)" w:date="2022-04-07T15:00:00Z">
        <w:r w:rsidR="00E10636">
          <w:rPr>
            <w:color w:val="000000"/>
            <w:szCs w:val="19"/>
          </w:rPr>
          <w:t>.</w:t>
        </w:r>
      </w:ins>
      <w:ins w:id="1513" w:author="Gerard Blanco Bernal (Student)" w:date="2022-04-07T15:01:00Z">
        <w:r w:rsidR="00E10636">
          <w:rPr>
            <w:color w:val="000000"/>
            <w:szCs w:val="19"/>
          </w:rPr>
          <w:t xml:space="preserve"> The key SCRUM practice</w:t>
        </w:r>
      </w:ins>
      <w:ins w:id="1514" w:author="Gerard Blanco Bernal (Student)" w:date="2022-04-07T15:03:00Z">
        <w:r w:rsidR="00E10636">
          <w:rPr>
            <w:color w:val="000000"/>
            <w:szCs w:val="19"/>
          </w:rPr>
          <w:t xml:space="preserve"> </w:t>
        </w:r>
      </w:ins>
      <w:ins w:id="1515" w:author="Gerard Blanco Bernal (Student)" w:date="2022-04-07T15:02:00Z">
        <w:r w:rsidR="00E10636">
          <w:rPr>
            <w:color w:val="000000"/>
            <w:szCs w:val="19"/>
          </w:rPr>
          <w:t xml:space="preserve">discarded </w:t>
        </w:r>
      </w:ins>
      <w:ins w:id="1516" w:author="Gerard Blanco Bernal (Student)" w:date="2022-04-07T15:03:00Z">
        <w:r w:rsidR="00E10636">
          <w:rPr>
            <w:color w:val="000000"/>
            <w:szCs w:val="19"/>
          </w:rPr>
          <w:t>was</w:t>
        </w:r>
      </w:ins>
      <w:ins w:id="1517" w:author="Gerard Blanco Bernal (Student)" w:date="2022-04-07T15:02:00Z">
        <w:r w:rsidR="00E10636">
          <w:rPr>
            <w:color w:val="000000"/>
            <w:szCs w:val="19"/>
          </w:rPr>
          <w:t xml:space="preserve"> the </w:t>
        </w:r>
      </w:ins>
      <w:ins w:id="1518" w:author="Gerard Blanco Bernal (Student)" w:date="2022-04-07T15:03:00Z">
        <w:r w:rsidR="00E10636">
          <w:rPr>
            <w:color w:val="000000"/>
            <w:szCs w:val="19"/>
          </w:rPr>
          <w:t>d</w:t>
        </w:r>
      </w:ins>
      <w:ins w:id="1519" w:author="Gerard Blanco Bernal (Student)" w:date="2022-04-07T15:02:00Z">
        <w:r w:rsidR="00E10636">
          <w:rPr>
            <w:color w:val="000000"/>
            <w:szCs w:val="19"/>
          </w:rPr>
          <w:t>aily SCRUM meetings and th</w:t>
        </w:r>
      </w:ins>
      <w:ins w:id="1520" w:author="Gerard Blanco Bernal (Student)" w:date="2022-04-07T15:03:00Z">
        <w:r w:rsidR="00E10636">
          <w:rPr>
            <w:color w:val="000000"/>
            <w:szCs w:val="19"/>
          </w:rPr>
          <w:t>ose adapted were the sprint review</w:t>
        </w:r>
      </w:ins>
      <w:r w:rsidR="007772D9">
        <w:rPr>
          <w:color w:val="000000"/>
          <w:szCs w:val="19"/>
        </w:rPr>
        <w:t>s</w:t>
      </w:r>
      <w:ins w:id="1521" w:author="Gerard Blanco Bernal (Student)" w:date="2022-04-07T15:03:00Z">
        <w:r w:rsidR="00E10636">
          <w:rPr>
            <w:color w:val="000000"/>
            <w:szCs w:val="19"/>
          </w:rPr>
          <w:t xml:space="preserve"> and sprint retrosp</w:t>
        </w:r>
      </w:ins>
      <w:ins w:id="1522" w:author="Gerard Blanco Bernal (Student)" w:date="2022-04-07T15:04:00Z">
        <w:r w:rsidR="00E10636">
          <w:rPr>
            <w:color w:val="000000"/>
            <w:szCs w:val="19"/>
          </w:rPr>
          <w:t>ective</w:t>
        </w:r>
      </w:ins>
      <w:r w:rsidR="007772D9">
        <w:rPr>
          <w:color w:val="000000"/>
          <w:szCs w:val="19"/>
        </w:rPr>
        <w:t>s</w:t>
      </w:r>
      <w:ins w:id="1523" w:author="Gerard Blanco Bernal (Student)" w:date="2022-04-07T15:04:00Z">
        <w:r w:rsidR="00E10636">
          <w:rPr>
            <w:color w:val="000000"/>
            <w:szCs w:val="19"/>
          </w:rPr>
          <w:t xml:space="preserve">. </w:t>
        </w:r>
        <w:r w:rsidR="00BD77BC">
          <w:rPr>
            <w:color w:val="000000"/>
            <w:szCs w:val="19"/>
          </w:rPr>
          <w:t xml:space="preserve">The reason for discarding the daily meetings </w:t>
        </w:r>
        <w:r w:rsidR="00BD77BC">
          <w:rPr>
            <w:color w:val="000000"/>
            <w:szCs w:val="19"/>
          </w:rPr>
          <w:lastRenderedPageBreak/>
          <w:t xml:space="preserve">was due to the nature of the development team, as it was only a single researcher </w:t>
        </w:r>
      </w:ins>
      <w:ins w:id="1524" w:author="Gerard Blanco Bernal (Student)" w:date="2022-04-07T15:05:00Z">
        <w:r w:rsidR="00BD77BC">
          <w:rPr>
            <w:color w:val="000000"/>
            <w:szCs w:val="19"/>
          </w:rPr>
          <w:t xml:space="preserve">working </w:t>
        </w:r>
      </w:ins>
      <w:ins w:id="1525" w:author="Gerard Blanco Bernal (Student)" w:date="2022-04-07T15:06:00Z">
        <w:r w:rsidR="00BD77BC">
          <w:rPr>
            <w:color w:val="000000"/>
            <w:szCs w:val="19"/>
          </w:rPr>
          <w:t xml:space="preserve">on the prototype. The sprint review </w:t>
        </w:r>
      </w:ins>
      <w:ins w:id="1526" w:author="Gerard Blanco Bernal (Student)" w:date="2022-04-07T15:09:00Z">
        <w:r w:rsidR="00926D50">
          <w:rPr>
            <w:color w:val="000000"/>
            <w:szCs w:val="19"/>
          </w:rPr>
          <w:t xml:space="preserve">was </w:t>
        </w:r>
      </w:ins>
      <w:ins w:id="1527" w:author="Gerard Blanco Bernal (Student)" w:date="2022-04-07T15:06:00Z">
        <w:r w:rsidR="00BD77BC">
          <w:rPr>
            <w:color w:val="000000"/>
            <w:szCs w:val="19"/>
          </w:rPr>
          <w:t xml:space="preserve">adapted in the sense that the researcher would still intermittently invite feedback </w:t>
        </w:r>
      </w:ins>
      <w:ins w:id="1528" w:author="Gerard Blanco Bernal (Student)" w:date="2022-04-07T15:07:00Z">
        <w:r w:rsidR="00BD77BC">
          <w:rPr>
            <w:color w:val="000000"/>
            <w:szCs w:val="19"/>
          </w:rPr>
          <w:t xml:space="preserve">about the prototype’s increment in </w:t>
        </w:r>
      </w:ins>
      <w:ins w:id="1529" w:author="Gerard Blanco Bernal (Student)" w:date="2022-04-07T15:10:00Z">
        <w:r w:rsidR="00926D50">
          <w:rPr>
            <w:color w:val="000000"/>
            <w:szCs w:val="19"/>
          </w:rPr>
          <w:t>components</w:t>
        </w:r>
      </w:ins>
      <w:ins w:id="1530" w:author="Gerard Blanco Bernal (Student)" w:date="2022-04-07T15:07:00Z">
        <w:r w:rsidR="00BD77BC">
          <w:rPr>
            <w:color w:val="000000"/>
            <w:szCs w:val="19"/>
          </w:rPr>
          <w:t xml:space="preserve"> from the </w:t>
        </w:r>
      </w:ins>
      <w:ins w:id="1531" w:author="Gerard Blanco Bernal (Student)" w:date="2022-04-07T15:08:00Z">
        <w:r w:rsidR="00BD77BC">
          <w:rPr>
            <w:color w:val="000000"/>
            <w:szCs w:val="19"/>
          </w:rPr>
          <w:t>voluntary test users</w:t>
        </w:r>
      </w:ins>
      <w:ins w:id="1532" w:author="Gerard Blanco Bernal (Student)" w:date="2022-04-07T15:09:00Z">
        <w:r w:rsidR="00926D50">
          <w:rPr>
            <w:color w:val="000000"/>
            <w:szCs w:val="19"/>
          </w:rPr>
          <w:t xml:space="preserve">, but there was no single stakeholder involved to dictate the validity of the implemented </w:t>
        </w:r>
      </w:ins>
      <w:ins w:id="1533" w:author="Gerard Blanco Bernal (Student)" w:date="2022-04-07T15:10:00Z">
        <w:r w:rsidR="00926D50">
          <w:rPr>
            <w:color w:val="000000"/>
            <w:szCs w:val="19"/>
          </w:rPr>
          <w:t>f</w:t>
        </w:r>
      </w:ins>
      <w:ins w:id="1534" w:author="Gerard Blanco Bernal (Student)" w:date="2022-04-07T15:11:00Z">
        <w:r w:rsidR="00926D50">
          <w:rPr>
            <w:color w:val="000000"/>
            <w:szCs w:val="19"/>
          </w:rPr>
          <w:t xml:space="preserve">eatures. </w:t>
        </w:r>
      </w:ins>
      <w:ins w:id="1535" w:author="Gerard Blanco Bernal (Student)" w:date="2022-04-07T15:12:00Z">
        <w:r w:rsidR="00926D50">
          <w:rPr>
            <w:color w:val="000000"/>
            <w:szCs w:val="19"/>
          </w:rPr>
          <w:t xml:space="preserve">As for the sprint retrospectives, a self-reflection on the progress </w:t>
        </w:r>
      </w:ins>
      <w:ins w:id="1536" w:author="Gerard Blanco Bernal (Student)" w:date="2022-04-07T15:13:00Z">
        <w:r w:rsidR="00926D50">
          <w:rPr>
            <w:color w:val="000000"/>
            <w:szCs w:val="19"/>
          </w:rPr>
          <w:t xml:space="preserve">made </w:t>
        </w:r>
      </w:ins>
      <w:ins w:id="1537" w:author="Gerard Blanco Bernal (Student)" w:date="2022-04-07T15:12:00Z">
        <w:r w:rsidR="00926D50">
          <w:rPr>
            <w:color w:val="000000"/>
            <w:szCs w:val="19"/>
          </w:rPr>
          <w:t xml:space="preserve">to date was still </w:t>
        </w:r>
      </w:ins>
      <w:ins w:id="1538" w:author="Gerard Blanco Bernal (Student)" w:date="2022-04-07T15:14:00Z">
        <w:r w:rsidR="00F04DF9">
          <w:rPr>
            <w:color w:val="000000"/>
            <w:szCs w:val="19"/>
          </w:rPr>
          <w:t xml:space="preserve">a </w:t>
        </w:r>
      </w:ins>
      <w:ins w:id="1539" w:author="Gerard Blanco Bernal (Student)" w:date="2022-04-07T15:12:00Z">
        <w:r w:rsidR="00926D50">
          <w:rPr>
            <w:color w:val="000000"/>
            <w:szCs w:val="19"/>
          </w:rPr>
          <w:t xml:space="preserve">valuable </w:t>
        </w:r>
      </w:ins>
      <w:ins w:id="1540" w:author="Gerard Blanco Bernal (Student)" w:date="2022-04-07T15:14:00Z">
        <w:r w:rsidR="00F04DF9">
          <w:rPr>
            <w:color w:val="000000"/>
            <w:szCs w:val="19"/>
          </w:rPr>
          <w:t xml:space="preserve">practice, </w:t>
        </w:r>
      </w:ins>
      <w:ins w:id="1541" w:author="Gerard Blanco Bernal (Student)" w:date="2022-04-11T12:32:00Z">
        <w:r w:rsidR="00801AC5">
          <w:rPr>
            <w:color w:val="000000"/>
            <w:szCs w:val="19"/>
          </w:rPr>
          <w:t>especially</w:t>
        </w:r>
      </w:ins>
      <w:ins w:id="1542" w:author="Gerard Blanco Bernal (Student)" w:date="2022-04-07T15:14:00Z">
        <w:r w:rsidR="00F04DF9">
          <w:rPr>
            <w:color w:val="000000"/>
            <w:szCs w:val="19"/>
          </w:rPr>
          <w:t xml:space="preserve"> when it could be supplemented by the weekl</w:t>
        </w:r>
      </w:ins>
      <w:ins w:id="1543" w:author="Gerard Blanco Bernal (Student)" w:date="2022-04-07T15:15:00Z">
        <w:r w:rsidR="00F04DF9">
          <w:rPr>
            <w:color w:val="000000"/>
            <w:szCs w:val="19"/>
          </w:rPr>
          <w:t>y meetings with the project advisor</w:t>
        </w:r>
      </w:ins>
      <w:ins w:id="1544" w:author="Gerard Blanco Bernal (Student)" w:date="2022-04-07T15:18:00Z">
        <w:r w:rsidR="00F04DF9">
          <w:rPr>
            <w:color w:val="000000"/>
            <w:szCs w:val="19"/>
          </w:rPr>
          <w:t>.</w:t>
        </w:r>
      </w:ins>
      <w:ins w:id="1545" w:author="Gerard Blanco Bernal (Student)" w:date="2022-04-07T15:16:00Z">
        <w:r w:rsidR="00F04DF9">
          <w:rPr>
            <w:color w:val="000000"/>
            <w:szCs w:val="19"/>
          </w:rPr>
          <w:t xml:space="preserve"> </w:t>
        </w:r>
      </w:ins>
      <w:ins w:id="1546" w:author="Gerard Blanco Bernal (Student)" w:date="2022-04-07T15:18:00Z">
        <w:r w:rsidR="00F04DF9">
          <w:rPr>
            <w:color w:val="000000"/>
            <w:szCs w:val="19"/>
          </w:rPr>
          <w:t>T</w:t>
        </w:r>
      </w:ins>
      <w:ins w:id="1547" w:author="Gerard Blanco Bernal (Student)" w:date="2022-04-07T15:16:00Z">
        <w:r w:rsidR="00F04DF9">
          <w:rPr>
            <w:color w:val="000000"/>
            <w:szCs w:val="19"/>
          </w:rPr>
          <w:t xml:space="preserve">his </w:t>
        </w:r>
      </w:ins>
      <w:ins w:id="1548" w:author="Gerard Blanco Bernal (Student)" w:date="2022-04-07T15:18:00Z">
        <w:r w:rsidR="00F04DF9">
          <w:rPr>
            <w:color w:val="000000"/>
            <w:szCs w:val="19"/>
          </w:rPr>
          <w:t>would</w:t>
        </w:r>
      </w:ins>
      <w:ins w:id="1549" w:author="Gerard Blanco Bernal (Student)" w:date="2022-04-07T15:16:00Z">
        <w:r w:rsidR="00F04DF9">
          <w:rPr>
            <w:color w:val="000000"/>
            <w:szCs w:val="19"/>
          </w:rPr>
          <w:t xml:space="preserve"> provid</w:t>
        </w:r>
      </w:ins>
      <w:ins w:id="1550" w:author="Gerard Blanco Bernal (Student)" w:date="2022-04-07T15:18:00Z">
        <w:r w:rsidR="00F04DF9">
          <w:rPr>
            <w:color w:val="000000"/>
            <w:szCs w:val="19"/>
          </w:rPr>
          <w:t>e</w:t>
        </w:r>
      </w:ins>
      <w:ins w:id="1551" w:author="Gerard Blanco Bernal (Student)" w:date="2022-04-07T15:16:00Z">
        <w:r w:rsidR="00F04DF9">
          <w:rPr>
            <w:color w:val="000000"/>
            <w:szCs w:val="19"/>
          </w:rPr>
          <w:t xml:space="preserve"> the researcher another point of view </w:t>
        </w:r>
      </w:ins>
      <w:ins w:id="1552" w:author="Gerard Blanco Bernal (Student)" w:date="2022-04-07T15:19:00Z">
        <w:r w:rsidR="006C5779">
          <w:rPr>
            <w:color w:val="000000"/>
            <w:szCs w:val="19"/>
          </w:rPr>
          <w:t>to help in determining what changes could be made for the following sprints.</w:t>
        </w:r>
        <w:r w:rsidR="006C5779">
          <w:rPr>
            <w:color w:val="000000"/>
            <w:szCs w:val="19"/>
          </w:rPr>
          <w:tab/>
        </w:r>
      </w:ins>
    </w:p>
    <w:p w14:paraId="18476887" w14:textId="0681BB05" w:rsidR="00CA747F" w:rsidRDefault="00CA747F" w:rsidP="00CA747F">
      <w:pPr>
        <w:rPr>
          <w:ins w:id="1553" w:author="Gerard Blanco Bernal (Student)" w:date="2022-04-07T14:50:00Z"/>
          <w:color w:val="000000"/>
          <w:szCs w:val="19"/>
        </w:rPr>
      </w:pPr>
    </w:p>
    <w:p w14:paraId="29B50DC2" w14:textId="74FF5F54" w:rsidR="00CA747F" w:rsidRDefault="006C5779" w:rsidP="00CA747F">
      <w:pPr>
        <w:rPr>
          <w:ins w:id="1554" w:author="Gerard Blanco Bernal (Student)" w:date="2022-04-07T14:48:00Z"/>
          <w:color w:val="000000"/>
          <w:szCs w:val="19"/>
        </w:rPr>
      </w:pPr>
      <w:ins w:id="1555" w:author="Gerard Blanco Bernal (Student)" w:date="2022-04-07T15:20:00Z">
        <w:r>
          <w:rPr>
            <w:color w:val="000000"/>
            <w:szCs w:val="19"/>
          </w:rPr>
          <w:t xml:space="preserve">The prototype would come together almost as three separate artefacts: the environment control system, the </w:t>
        </w:r>
      </w:ins>
      <w:ins w:id="1556" w:author="Gerard Blanco Bernal (Student)" w:date="2022-04-07T15:21:00Z">
        <w:r>
          <w:rPr>
            <w:color w:val="000000"/>
            <w:szCs w:val="19"/>
          </w:rPr>
          <w:t xml:space="preserve">assistant </w:t>
        </w:r>
      </w:ins>
      <w:r w:rsidR="00EE2D55">
        <w:rPr>
          <w:color w:val="000000"/>
          <w:szCs w:val="19"/>
        </w:rPr>
        <w:t>ChatBot</w:t>
      </w:r>
      <w:ins w:id="1557" w:author="Gerard Blanco Bernal (Student)" w:date="2022-04-07T15:21:00Z">
        <w:r>
          <w:rPr>
            <w:color w:val="000000"/>
            <w:szCs w:val="19"/>
          </w:rPr>
          <w:t>, and the weed detection. Due to th</w:t>
        </w:r>
      </w:ins>
      <w:ins w:id="1558" w:author="Gerard Blanco Bernal (Student)" w:date="2022-04-07T15:22:00Z">
        <w:r>
          <w:rPr>
            <w:color w:val="000000"/>
            <w:szCs w:val="19"/>
          </w:rPr>
          <w:t xml:space="preserve">is modular </w:t>
        </w:r>
      </w:ins>
      <w:ins w:id="1559" w:author="Gerard Blanco Bernal (Student)" w:date="2022-04-07T15:24:00Z">
        <w:r>
          <w:rPr>
            <w:color w:val="000000"/>
            <w:szCs w:val="19"/>
          </w:rPr>
          <w:t>nature</w:t>
        </w:r>
      </w:ins>
      <w:ins w:id="1560" w:author="Gerard Blanco Bernal (Student)" w:date="2022-04-07T15:22:00Z">
        <w:r>
          <w:rPr>
            <w:color w:val="000000"/>
            <w:szCs w:val="19"/>
          </w:rPr>
          <w:t xml:space="preserve"> of the solution, it was in the researcher’s own interest to </w:t>
        </w:r>
      </w:ins>
      <w:ins w:id="1561" w:author="Gerard Blanco Bernal (Student)" w:date="2022-04-07T15:23:00Z">
        <w:r>
          <w:rPr>
            <w:color w:val="000000"/>
            <w:szCs w:val="19"/>
          </w:rPr>
          <w:t xml:space="preserve">understand </w:t>
        </w:r>
      </w:ins>
      <w:ins w:id="1562" w:author="Gerard Blanco Bernal (Student)" w:date="2022-04-07T15:24:00Z">
        <w:r w:rsidR="00DF61E6">
          <w:rPr>
            <w:color w:val="000000"/>
            <w:szCs w:val="19"/>
          </w:rPr>
          <w:t xml:space="preserve">and test </w:t>
        </w:r>
      </w:ins>
      <w:ins w:id="1563" w:author="Gerard Blanco Bernal (Student)" w:date="2022-04-07T15:23:00Z">
        <w:r>
          <w:rPr>
            <w:color w:val="000000"/>
            <w:szCs w:val="19"/>
          </w:rPr>
          <w:t>the relationship between a set of sensors and actuators</w:t>
        </w:r>
      </w:ins>
      <w:ins w:id="1564" w:author="Gerard Blanco Bernal (Student)" w:date="2022-04-07T15:24:00Z">
        <w:r w:rsidR="00DF61E6">
          <w:rPr>
            <w:color w:val="000000"/>
            <w:szCs w:val="19"/>
          </w:rPr>
          <w:t xml:space="preserve"> before incorporating their functionality with the other product features.</w:t>
        </w:r>
      </w:ins>
      <w:ins w:id="1565" w:author="Gerard Blanco Bernal (Student)" w:date="2022-04-07T15:25:00Z">
        <w:r w:rsidR="00DF61E6">
          <w:rPr>
            <w:color w:val="000000"/>
            <w:szCs w:val="19"/>
          </w:rPr>
          <w:t xml:space="preserve"> For this reason</w:t>
        </w:r>
      </w:ins>
      <w:ins w:id="1566" w:author="Gerard Blanco Bernal (Student)" w:date="2022-04-07T15:26:00Z">
        <w:r w:rsidR="00DF61E6">
          <w:rPr>
            <w:color w:val="000000"/>
            <w:szCs w:val="19"/>
          </w:rPr>
          <w:t xml:space="preserve">, Unit Testing practices would perfectly suit the development of the software. </w:t>
        </w:r>
      </w:ins>
      <w:ins w:id="1567" w:author="Gerard Blanco Bernal (Student)" w:date="2022-04-07T15:27:00Z">
        <w:r w:rsidR="00DF61E6">
          <w:rPr>
            <w:color w:val="000000"/>
            <w:szCs w:val="19"/>
          </w:rPr>
          <w:t xml:space="preserve">The smallest testable parts of the prototype (units) could be independently and individually scrutinized for proper operation. </w:t>
        </w:r>
      </w:ins>
      <w:ins w:id="1568" w:author="Gerard Blanco Bernal (Student)" w:date="2022-04-07T15:28:00Z">
        <w:r w:rsidR="00DF61E6">
          <w:rPr>
            <w:color w:val="000000"/>
            <w:szCs w:val="19"/>
          </w:rPr>
          <w:t xml:space="preserve">By isolating each part of the program, </w:t>
        </w:r>
      </w:ins>
      <w:ins w:id="1569" w:author="Gerard Blanco Bernal (Student)" w:date="2022-04-07T15:29:00Z">
        <w:r w:rsidR="00DF61E6">
          <w:rPr>
            <w:color w:val="000000"/>
            <w:szCs w:val="19"/>
          </w:rPr>
          <w:t xml:space="preserve">problems with the hardware or bugs with the software could be </w:t>
        </w:r>
      </w:ins>
      <w:ins w:id="1570" w:author="Gerard Blanco Bernal (Student)" w:date="2022-04-07T15:30:00Z">
        <w:r w:rsidR="00E65EC9">
          <w:rPr>
            <w:color w:val="000000"/>
            <w:szCs w:val="19"/>
          </w:rPr>
          <w:t>spotted earlier in the development cycle.</w:t>
        </w:r>
      </w:ins>
      <w:ins w:id="1571" w:author="Gerard Blanco Bernal (Student)" w:date="2022-04-07T15:27:00Z">
        <w:r w:rsidR="00DF61E6">
          <w:rPr>
            <w:color w:val="000000"/>
            <w:szCs w:val="19"/>
          </w:rPr>
          <w:t xml:space="preserve"> </w:t>
        </w:r>
      </w:ins>
    </w:p>
    <w:p w14:paraId="5F1D7B79" w14:textId="77777777" w:rsidR="006C5779" w:rsidRDefault="006C5779" w:rsidP="00CA747F">
      <w:pPr>
        <w:rPr>
          <w:ins w:id="1572" w:author="Gerard Blanco Bernal (Student)" w:date="2022-04-07T15:23:00Z"/>
          <w:color w:val="000000"/>
          <w:szCs w:val="19"/>
        </w:rPr>
      </w:pPr>
    </w:p>
    <w:p w14:paraId="7DB49F11" w14:textId="7B434D4F" w:rsidR="00E65EC9" w:rsidRDefault="00E65EC9" w:rsidP="00CA747F">
      <w:pPr>
        <w:rPr>
          <w:ins w:id="1573" w:author="Gerard Blanco Bernal (Student)" w:date="2022-04-07T15:33:00Z"/>
          <w:color w:val="000000"/>
          <w:szCs w:val="19"/>
        </w:rPr>
      </w:pPr>
      <w:ins w:id="1574" w:author="Gerard Blanco Bernal (Student)" w:date="2022-04-07T15:31:00Z">
        <w:r>
          <w:rPr>
            <w:color w:val="000000"/>
            <w:szCs w:val="19"/>
          </w:rPr>
          <w:t>Using</w:t>
        </w:r>
      </w:ins>
      <w:ins w:id="1575" w:author="Gerard Blanco Bernal (Student)" w:date="2022-04-07T14:47:00Z">
        <w:r w:rsidR="00CA747F" w:rsidRPr="00CA747F">
          <w:rPr>
            <w:color w:val="000000"/>
            <w:szCs w:val="19"/>
          </w:rPr>
          <w:t xml:space="preserve"> a combination of both programming </w:t>
        </w:r>
      </w:ins>
      <w:ins w:id="1576" w:author="Gerard Blanco Bernal (Student)" w:date="2022-04-07T15:32:00Z">
        <w:r>
          <w:rPr>
            <w:color w:val="000000"/>
            <w:szCs w:val="19"/>
          </w:rPr>
          <w:t>methodologies</w:t>
        </w:r>
      </w:ins>
      <w:ins w:id="1577" w:author="Gerard Blanco Bernal (Student)" w:date="2022-04-07T14:47:00Z">
        <w:r w:rsidR="00CA747F" w:rsidRPr="00CA747F">
          <w:rPr>
            <w:color w:val="000000"/>
            <w:szCs w:val="19"/>
          </w:rPr>
          <w:t>,</w:t>
        </w:r>
      </w:ins>
      <w:ins w:id="1578" w:author="Gerard Blanco Bernal (Student)" w:date="2022-04-07T15:39:00Z">
        <w:r w:rsidR="00C7492E">
          <w:rPr>
            <w:color w:val="000000"/>
            <w:szCs w:val="19"/>
          </w:rPr>
          <w:t xml:space="preserve"> the researcher could arrange a suitable workflow </w:t>
        </w:r>
        <w:r w:rsidR="006B4818">
          <w:rPr>
            <w:color w:val="000000"/>
            <w:szCs w:val="19"/>
          </w:rPr>
          <w:t>and work schedule</w:t>
        </w:r>
      </w:ins>
      <w:ins w:id="1579" w:author="Gerard Blanco Bernal (Student)" w:date="2022-04-07T15:40:00Z">
        <w:r w:rsidR="006B4818">
          <w:rPr>
            <w:color w:val="000000"/>
            <w:szCs w:val="19"/>
          </w:rPr>
          <w:t>. T</w:t>
        </w:r>
      </w:ins>
      <w:ins w:id="1580" w:author="Gerard Blanco Bernal (Student)" w:date="2022-04-07T15:39:00Z">
        <w:r w:rsidR="006B4818">
          <w:rPr>
            <w:color w:val="000000"/>
            <w:szCs w:val="19"/>
          </w:rPr>
          <w:t>he required deliverables for each sprint</w:t>
        </w:r>
      </w:ins>
      <w:ins w:id="1581" w:author="Gerard Blanco Bernal (Student)" w:date="2022-04-07T15:40:00Z">
        <w:r w:rsidR="006B4818">
          <w:rPr>
            <w:color w:val="000000"/>
            <w:szCs w:val="19"/>
          </w:rPr>
          <w:t xml:space="preserve"> </w:t>
        </w:r>
      </w:ins>
      <w:ins w:id="1582" w:author="Gerard Blanco Bernal (Student)" w:date="2022-04-07T15:43:00Z">
        <w:r w:rsidR="006B4818">
          <w:rPr>
            <w:color w:val="000000"/>
            <w:szCs w:val="19"/>
          </w:rPr>
          <w:t xml:space="preserve">could be selected while maintaining flexibility </w:t>
        </w:r>
      </w:ins>
      <w:ins w:id="1583" w:author="Gerard Blanco Bernal (Student)" w:date="2022-04-07T15:44:00Z">
        <w:r w:rsidR="00BA54D6">
          <w:rPr>
            <w:color w:val="000000"/>
            <w:szCs w:val="19"/>
          </w:rPr>
          <w:t xml:space="preserve">and </w:t>
        </w:r>
        <w:r w:rsidR="00BA54D6" w:rsidRPr="00CA747F">
          <w:rPr>
            <w:color w:val="000000"/>
            <w:szCs w:val="19"/>
          </w:rPr>
          <w:t>ensuring</w:t>
        </w:r>
      </w:ins>
      <w:ins w:id="1584" w:author="Gerard Blanco Bernal (Student)" w:date="2022-04-07T15:42:00Z">
        <w:r w:rsidR="006B4818">
          <w:rPr>
            <w:color w:val="000000"/>
            <w:szCs w:val="19"/>
          </w:rPr>
          <w:t xml:space="preserve"> the development </w:t>
        </w:r>
      </w:ins>
      <w:ins w:id="1585" w:author="Gerard Blanco Bernal (Student)" w:date="2022-04-07T15:44:00Z">
        <w:r w:rsidR="006B4818">
          <w:rPr>
            <w:color w:val="000000"/>
            <w:szCs w:val="19"/>
          </w:rPr>
          <w:t>of the prototype would meet the deadline</w:t>
        </w:r>
        <w:r w:rsidR="00BA54D6">
          <w:rPr>
            <w:color w:val="000000"/>
            <w:szCs w:val="19"/>
          </w:rPr>
          <w:t>s.</w:t>
        </w:r>
      </w:ins>
    </w:p>
    <w:p w14:paraId="2C0B75AF" w14:textId="317B09D1" w:rsidR="00A5400C" w:rsidDel="00DF61E6" w:rsidRDefault="00A5400C" w:rsidP="003935F7">
      <w:pPr>
        <w:rPr>
          <w:del w:id="1586" w:author="Gerard Blanco Bernal (Student)" w:date="2022-04-07T15:25:00Z"/>
          <w:color w:val="000000"/>
          <w:szCs w:val="19"/>
        </w:rPr>
      </w:pPr>
    </w:p>
    <w:p w14:paraId="15649307" w14:textId="77777777" w:rsidR="00A5400C" w:rsidRPr="00C509FF" w:rsidRDefault="00A5400C" w:rsidP="003935F7">
      <w:pPr>
        <w:rPr>
          <w:color w:val="000000"/>
          <w:sz w:val="22"/>
          <w:szCs w:val="22"/>
        </w:rPr>
      </w:pPr>
    </w:p>
    <w:p w14:paraId="601212FC" w14:textId="5A64C09C" w:rsidR="00C509FF" w:rsidDel="00C92EB6" w:rsidRDefault="00C509FF" w:rsidP="003935F7">
      <w:pPr>
        <w:rPr>
          <w:del w:id="1587" w:author="Gerard Blanco Bernal (Student)" w:date="2022-04-14T21:02:00Z"/>
          <w:color w:val="000000"/>
          <w:szCs w:val="19"/>
        </w:rPr>
      </w:pPr>
    </w:p>
    <w:p w14:paraId="536526E8" w14:textId="770A53DB" w:rsidR="00CA747F" w:rsidDel="00C92EB6" w:rsidRDefault="00CA747F" w:rsidP="003935F7">
      <w:pPr>
        <w:rPr>
          <w:del w:id="1588" w:author="Gerard Blanco Bernal (Student)" w:date="2022-04-14T21:02:00Z"/>
          <w:color w:val="000000"/>
          <w:szCs w:val="19"/>
        </w:rPr>
      </w:pPr>
    </w:p>
    <w:p w14:paraId="67E5C744" w14:textId="0D6DE945" w:rsidR="003935F7" w:rsidRPr="003935F7" w:rsidDel="00C92EB6" w:rsidRDefault="00F83E62" w:rsidP="003935F7">
      <w:pPr>
        <w:rPr>
          <w:del w:id="1589" w:author="Gerard Blanco Bernal (Student)" w:date="2022-04-14T21:02:00Z"/>
          <w:color w:val="000000"/>
          <w:szCs w:val="19"/>
        </w:rPr>
      </w:pPr>
      <w:del w:id="1590" w:author="Gerard Blanco Bernal (Student)" w:date="2022-04-14T21:02:00Z">
        <w:r w:rsidDel="00C92EB6">
          <w:rPr>
            <w:color w:val="000000"/>
            <w:szCs w:val="19"/>
          </w:rPr>
          <w:delText xml:space="preserve">You should include descriptions of the main design choices you made at </w:delText>
        </w:r>
        <w:r w:rsidRPr="00F83E62" w:rsidDel="00C92EB6">
          <w:rPr>
            <w:color w:val="000000"/>
            <w:szCs w:val="19"/>
          </w:rPr>
          <w:delText>the outset of the project,</w:delText>
        </w:r>
        <w:r w:rsidDel="00C92EB6">
          <w:rPr>
            <w:color w:val="000000"/>
            <w:szCs w:val="19"/>
          </w:rPr>
          <w:delText xml:space="preserve"> e.g., </w:delText>
        </w:r>
        <w:r w:rsidRPr="00F83E62" w:rsidDel="00C92EB6">
          <w:rPr>
            <w:color w:val="000000"/>
            <w:szCs w:val="19"/>
          </w:rPr>
          <w:delText xml:space="preserve">in terms of the tools that you adopted, the frameworks, </w:delText>
        </w:r>
        <w:r w:rsidR="000D5850" w:rsidDel="00C92EB6">
          <w:rPr>
            <w:color w:val="000000"/>
            <w:szCs w:val="19"/>
          </w:rPr>
          <w:delText xml:space="preserve">the </w:delText>
        </w:r>
        <w:r w:rsidRPr="00F83E62" w:rsidDel="00C92EB6">
          <w:rPr>
            <w:color w:val="000000"/>
            <w:szCs w:val="19"/>
          </w:rPr>
          <w:delText xml:space="preserve">environments, </w:delText>
        </w:r>
        <w:r w:rsidR="000D5850" w:rsidDel="00C92EB6">
          <w:rPr>
            <w:color w:val="000000"/>
            <w:szCs w:val="19"/>
          </w:rPr>
          <w:delText xml:space="preserve">the </w:delText>
        </w:r>
        <w:r w:rsidRPr="00F83E62" w:rsidDel="00C92EB6">
          <w:rPr>
            <w:color w:val="000000"/>
            <w:szCs w:val="19"/>
          </w:rPr>
          <w:delText xml:space="preserve">programming languages, </w:delText>
        </w:r>
        <w:r w:rsidR="000D5850" w:rsidDel="00C92EB6">
          <w:rPr>
            <w:color w:val="000000"/>
            <w:szCs w:val="19"/>
          </w:rPr>
          <w:delText>usability constraints or standards, and so on Did</w:delText>
        </w:r>
        <w:r w:rsidRPr="00F83E62" w:rsidDel="00C92EB6">
          <w:rPr>
            <w:color w:val="000000"/>
            <w:szCs w:val="19"/>
          </w:rPr>
          <w:delText xml:space="preserve"> algorithms or data structures </w:delText>
        </w:r>
        <w:r w:rsidR="000D5850" w:rsidDel="00C92EB6">
          <w:rPr>
            <w:color w:val="000000"/>
            <w:szCs w:val="19"/>
          </w:rPr>
          <w:delText xml:space="preserve">have </w:delText>
        </w:r>
        <w:r w:rsidRPr="00F83E62" w:rsidDel="00C92EB6">
          <w:rPr>
            <w:color w:val="000000"/>
            <w:szCs w:val="19"/>
          </w:rPr>
          <w:delText xml:space="preserve">to be selected? Did you have to produce any initial software designs, e.g., </w:delText>
        </w:r>
        <w:r w:rsidR="003935F7" w:rsidRPr="003935F7" w:rsidDel="00C92EB6">
          <w:rPr>
            <w:color w:val="000000"/>
            <w:szCs w:val="19"/>
          </w:rPr>
          <w:delText>e.g., data models, E-R diagrams, UML designs. Design decisions and trade-offs should be described, including consideration of alternatives and a justification for the choices made. Sometimes, the justification may be because of constraints on the project, e.g., the learning curve required for certain technologies and the feasibility within the project timescale. In other cases, there may have been a range of equally comparable tools or technologies that you could have selected from. In which case, why did you choose one over the others?</w:delText>
        </w:r>
      </w:del>
    </w:p>
    <w:p w14:paraId="751A6C51" w14:textId="4C9AB5B0" w:rsidR="003935F7" w:rsidRPr="003935F7" w:rsidDel="00C92EB6" w:rsidRDefault="003935F7" w:rsidP="003935F7">
      <w:pPr>
        <w:rPr>
          <w:del w:id="1591" w:author="Gerard Blanco Bernal (Student)" w:date="2022-04-14T21:02:00Z"/>
          <w:color w:val="000000"/>
          <w:szCs w:val="19"/>
        </w:rPr>
      </w:pPr>
    </w:p>
    <w:p w14:paraId="11BA5FDB" w14:textId="45A38870" w:rsidR="003935F7" w:rsidRPr="003935F7" w:rsidDel="00C92EB6" w:rsidRDefault="003935F7" w:rsidP="003935F7">
      <w:pPr>
        <w:rPr>
          <w:del w:id="1592" w:author="Gerard Blanco Bernal (Student)" w:date="2022-04-14T21:02:00Z"/>
          <w:color w:val="000000"/>
          <w:szCs w:val="19"/>
        </w:rPr>
      </w:pPr>
      <w:del w:id="1593" w:author="Gerard Blanco Bernal (Student)" w:date="2022-04-14T21:02:00Z">
        <w:r w:rsidRPr="003935F7" w:rsidDel="00C92EB6">
          <w:rPr>
            <w:color w:val="000000"/>
            <w:szCs w:val="19"/>
          </w:rPr>
          <w:delText xml:space="preserve">It is recognised that some design choices may be more, or less applicable to some projects than others. For example, a project which is developing and benchmarking a new image processing algorithm may have less concerns about user interface design, but the latter could be important to other projects. Therefore, please present information which is pertinent to the needs and expectations of your own project. </w:delText>
        </w:r>
      </w:del>
    </w:p>
    <w:p w14:paraId="35FC14EC" w14:textId="2DB5FB18" w:rsidR="003935F7" w:rsidRPr="003935F7" w:rsidDel="00C92EB6" w:rsidRDefault="003935F7" w:rsidP="003935F7">
      <w:pPr>
        <w:rPr>
          <w:del w:id="1594" w:author="Gerard Blanco Bernal (Student)" w:date="2022-04-14T21:02:00Z"/>
          <w:color w:val="000000"/>
          <w:szCs w:val="19"/>
        </w:rPr>
      </w:pPr>
    </w:p>
    <w:p w14:paraId="22BB7CB3" w14:textId="0B170143" w:rsidR="003935F7" w:rsidRPr="003935F7" w:rsidDel="00C92EB6" w:rsidRDefault="003935F7" w:rsidP="003935F7">
      <w:pPr>
        <w:rPr>
          <w:del w:id="1595" w:author="Gerard Blanco Bernal (Student)" w:date="2022-04-14T21:02:00Z"/>
          <w:color w:val="000000"/>
          <w:szCs w:val="19"/>
        </w:rPr>
      </w:pPr>
      <w:del w:id="1596" w:author="Gerard Blanco Bernal (Student)" w:date="2022-04-14T21:02:00Z">
        <w:r w:rsidRPr="003935F7" w:rsidDel="00C92EB6">
          <w:rPr>
            <w:color w:val="000000"/>
            <w:szCs w:val="19"/>
          </w:rPr>
          <w:delText>It is also recognised that design choices may evolve or change during the project, as you discover more during the implementation stages. Therefore, you may need to approach the Design section in a couple of ways. You could present it as a record of what was relevant at the outset, prior to implementation. You can then discuss any changes that occurred during the implementation section later. Alternatively, you can present information about the design choices that you made at the outset, and the subsequent changes to these during the later stages of the project together, at the same time, in the Design section. The choice of which approach to adopt may be down to your own personal preference and/or based on the advice of your project advisor too.</w:delText>
        </w:r>
      </w:del>
    </w:p>
    <w:p w14:paraId="0DABA623" w14:textId="0C981F9D" w:rsidR="003935F7" w:rsidRPr="003935F7" w:rsidDel="00C92EB6" w:rsidRDefault="003935F7" w:rsidP="003935F7">
      <w:pPr>
        <w:rPr>
          <w:del w:id="1597" w:author="Gerard Blanco Bernal (Student)" w:date="2022-04-14T21:02:00Z"/>
          <w:color w:val="000000"/>
          <w:szCs w:val="19"/>
        </w:rPr>
      </w:pPr>
    </w:p>
    <w:p w14:paraId="0D114EA8" w14:textId="1E7CFE82" w:rsidR="003935F7" w:rsidRPr="003935F7" w:rsidDel="00C92EB6" w:rsidRDefault="003935F7" w:rsidP="003935F7">
      <w:pPr>
        <w:rPr>
          <w:del w:id="1598" w:author="Gerard Blanco Bernal (Student)" w:date="2022-04-14T21:02:00Z"/>
          <w:color w:val="000000"/>
          <w:szCs w:val="19"/>
        </w:rPr>
      </w:pPr>
      <w:del w:id="1599" w:author="Gerard Blanco Bernal (Student)" w:date="2022-04-14T21:02:00Z">
        <w:r w:rsidRPr="003935F7" w:rsidDel="00C92EB6">
          <w:rPr>
            <w:color w:val="000000"/>
            <w:szCs w:val="19"/>
          </w:rPr>
          <w:delText xml:space="preserve">It is also recognised that some projects may have their technology choices </w:delText>
        </w:r>
        <w:r w:rsidR="00AD06CC" w:rsidDel="00C92EB6">
          <w:rPr>
            <w:color w:val="000000"/>
            <w:szCs w:val="19"/>
          </w:rPr>
          <w:delText>pre-ordained</w:delText>
        </w:r>
        <w:r w:rsidRPr="003935F7" w:rsidDel="00C92EB6">
          <w:rPr>
            <w:color w:val="000000"/>
            <w:szCs w:val="19"/>
          </w:rPr>
          <w:delText xml:space="preserve"> from the outset. I.e., there is a specific platform or framework which has been stipulated by the project advisor at the outset and/or which is just the single, natural choice for projects in that area. In such cases, it is still important to outline what these constraints or choices are. It such cases, it may still be feasible for you to explore or consider alternatives. </w:delText>
        </w:r>
      </w:del>
    </w:p>
    <w:p w14:paraId="6C033083" w14:textId="3C3C808B" w:rsidR="003935F7" w:rsidRPr="003935F7" w:rsidDel="00C92EB6" w:rsidRDefault="003935F7" w:rsidP="003935F7">
      <w:pPr>
        <w:rPr>
          <w:del w:id="1600" w:author="Gerard Blanco Bernal (Student)" w:date="2022-04-14T21:02:00Z"/>
          <w:color w:val="000000"/>
          <w:szCs w:val="19"/>
        </w:rPr>
      </w:pPr>
    </w:p>
    <w:p w14:paraId="5C945BCE" w14:textId="382B966E" w:rsidR="000D5850" w:rsidDel="00C92EB6" w:rsidRDefault="003935F7" w:rsidP="003935F7">
      <w:pPr>
        <w:rPr>
          <w:del w:id="1601" w:author="Gerard Blanco Bernal (Student)" w:date="2022-04-14T21:02:00Z"/>
          <w:color w:val="000000"/>
          <w:szCs w:val="19"/>
        </w:rPr>
      </w:pPr>
      <w:del w:id="1602" w:author="Gerard Blanco Bernal (Student)" w:date="2022-04-14T21:02:00Z">
        <w:r w:rsidRPr="003935F7" w:rsidDel="00C92EB6">
          <w:rPr>
            <w:color w:val="000000"/>
            <w:szCs w:val="19"/>
          </w:rPr>
          <w:delText>Finally, it is also recognised that some design choices may subsequently depend on others. For example, if you had decided that C# or ASP.NET was going to be the most appropriate language or environment for you to use, it could be natural for you to conclude that Visual Studio would be the relevant development environment to use too. However, there could still have been other options to consider in these circumstances. Ultimately, you are just looking to provide a robust and comprehensive discussion of your choices, rationale, and justification</w:delText>
        </w:r>
        <w:r w:rsidR="000D5850" w:rsidDel="00C92EB6">
          <w:rPr>
            <w:color w:val="000000"/>
            <w:szCs w:val="19"/>
          </w:rPr>
          <w:delText xml:space="preserve">. </w:delText>
        </w:r>
      </w:del>
    </w:p>
    <w:p w14:paraId="1448066B" w14:textId="7B36DD63" w:rsidR="000D5850" w:rsidDel="00C92EB6" w:rsidRDefault="000D5850" w:rsidP="00F83E62">
      <w:pPr>
        <w:rPr>
          <w:del w:id="1603" w:author="Gerard Blanco Bernal (Student)" w:date="2022-04-14T21:02:00Z"/>
          <w:color w:val="000000"/>
          <w:szCs w:val="19"/>
        </w:rPr>
      </w:pPr>
    </w:p>
    <w:p w14:paraId="5663680F" w14:textId="0C674E15" w:rsidR="002D68B4" w:rsidRPr="000A42F8" w:rsidDel="00C92EB6" w:rsidRDefault="00E3237E" w:rsidP="0052361B">
      <w:pPr>
        <w:rPr>
          <w:del w:id="1604" w:author="Gerard Blanco Bernal (Student)" w:date="2022-04-14T21:02:00Z"/>
          <w:color w:val="000000"/>
          <w:szCs w:val="19"/>
        </w:rPr>
      </w:pPr>
      <w:del w:id="1605" w:author="Gerard Blanco Bernal (Student)" w:date="2022-04-14T21:02:00Z">
        <w:r w:rsidDel="00C92EB6">
          <w:rPr>
            <w:color w:val="000000"/>
            <w:szCs w:val="19"/>
          </w:rPr>
          <w:delText>T</w:delText>
        </w:r>
        <w:r w:rsidR="00BA7E65" w:rsidDel="00C92EB6">
          <w:rPr>
            <w:color w:val="000000"/>
            <w:szCs w:val="19"/>
          </w:rPr>
          <w:delText xml:space="preserve">here are occasions where it </w:delText>
        </w:r>
        <w:r w:rsidR="009A4F91" w:rsidRPr="000A42F8" w:rsidDel="00C92EB6">
          <w:rPr>
            <w:color w:val="000000"/>
            <w:szCs w:val="19"/>
          </w:rPr>
          <w:delText xml:space="preserve">might be helpful to refer to an equation, such as Equation (1). </w:delText>
        </w:r>
      </w:del>
    </w:p>
    <w:p w14:paraId="3E9BE795" w14:textId="722B2284" w:rsidR="009A4F91" w:rsidRPr="000A42F8" w:rsidDel="00C92EB6" w:rsidRDefault="009A4F91" w:rsidP="009A4F91">
      <w:pPr>
        <w:rPr>
          <w:del w:id="1606" w:author="Gerard Blanco Bernal (Student)" w:date="2022-04-14T21:02:00Z"/>
          <w:color w:val="000000"/>
          <w:szCs w:val="19"/>
        </w:rPr>
      </w:pPr>
    </w:p>
    <w:p w14:paraId="7E101AB0" w14:textId="316BFE67" w:rsidR="009A4F91" w:rsidRPr="000A42F8" w:rsidDel="00C92EB6" w:rsidRDefault="00096257" w:rsidP="00096257">
      <w:pPr>
        <w:jc w:val="center"/>
        <w:rPr>
          <w:del w:id="1607" w:author="Gerard Blanco Bernal (Student)" w:date="2022-04-14T21:02:00Z"/>
          <w:color w:val="000000"/>
          <w:szCs w:val="19"/>
        </w:rPr>
      </w:pPr>
      <w:del w:id="1608" w:author="Gerard Blanco Bernal (Student)" w:date="2022-04-14T21:02:00Z">
        <w:r w:rsidDel="00C92EB6">
          <w:rPr>
            <w:color w:val="000000"/>
            <w:szCs w:val="19"/>
          </w:rPr>
          <w:delText>(1)</w:delText>
        </w:r>
        <w:r w:rsidR="009A4F91" w:rsidRPr="000A42F8" w:rsidDel="00C92EB6">
          <w:rPr>
            <w:i/>
            <w:iCs/>
            <w:color w:val="000000"/>
            <w:szCs w:val="19"/>
          </w:rPr>
          <w:tab/>
          <w:delText>E = mc</w:delText>
        </w:r>
        <w:r w:rsidR="009A4F91" w:rsidRPr="000A42F8" w:rsidDel="00C92EB6">
          <w:rPr>
            <w:i/>
            <w:iCs/>
            <w:color w:val="000000"/>
            <w:szCs w:val="19"/>
            <w:vertAlign w:val="superscript"/>
          </w:rPr>
          <w:delText>2</w:delText>
        </w:r>
      </w:del>
    </w:p>
    <w:p w14:paraId="4ADCD0CA" w14:textId="170B8705" w:rsidR="002D68B4" w:rsidRPr="000A42F8" w:rsidDel="00C92EB6" w:rsidRDefault="002D68B4" w:rsidP="002D68B4">
      <w:pPr>
        <w:rPr>
          <w:del w:id="1609" w:author="Gerard Blanco Bernal (Student)" w:date="2022-04-14T21:02:00Z"/>
          <w:i/>
        </w:rPr>
      </w:pPr>
    </w:p>
    <w:p w14:paraId="4F840265" w14:textId="62AE9927" w:rsidR="00070417" w:rsidDel="00C92EB6" w:rsidRDefault="00070417" w:rsidP="00A04736">
      <w:pPr>
        <w:rPr>
          <w:del w:id="1610" w:author="Gerard Blanco Bernal (Student)" w:date="2022-04-14T21:02:00Z"/>
          <w:color w:val="000000"/>
          <w:szCs w:val="19"/>
        </w:rPr>
      </w:pPr>
      <w:del w:id="1611" w:author="Gerard Blanco Bernal (Student)" w:date="2022-04-14T21:02:00Z">
        <w:r w:rsidDel="00C92EB6">
          <w:rPr>
            <w:color w:val="000000"/>
            <w:szCs w:val="19"/>
          </w:rPr>
          <w:delText>More generally, y</w:delText>
        </w:r>
        <w:r w:rsidR="0052361B" w:rsidRPr="000A42F8" w:rsidDel="00C92EB6">
          <w:rPr>
            <w:color w:val="000000"/>
            <w:szCs w:val="19"/>
          </w:rPr>
          <w:delText xml:space="preserve">ou will almost certainly want to use some figures or tables </w:delText>
        </w:r>
        <w:r w:rsidDel="00C92EB6">
          <w:rPr>
            <w:color w:val="000000"/>
            <w:szCs w:val="19"/>
          </w:rPr>
          <w:delText xml:space="preserve">throughout your document, </w:delText>
        </w:r>
        <w:r w:rsidR="0052361B" w:rsidRPr="000A42F8" w:rsidDel="00C92EB6">
          <w:rPr>
            <w:color w:val="000000"/>
            <w:szCs w:val="19"/>
          </w:rPr>
          <w:delText>such as</w:delText>
        </w:r>
        <w:r w:rsidDel="00C92EB6">
          <w:rPr>
            <w:color w:val="000000"/>
            <w:szCs w:val="19"/>
          </w:rPr>
          <w:delText xml:space="preserve"> </w:delText>
        </w:r>
        <w:r w:rsidDel="00C92EB6">
          <w:rPr>
            <w:color w:val="000000"/>
            <w:szCs w:val="19"/>
          </w:rPr>
          <w:fldChar w:fldCharType="begin"/>
        </w:r>
        <w:r w:rsidDel="00C92EB6">
          <w:rPr>
            <w:color w:val="000000"/>
            <w:szCs w:val="19"/>
          </w:rPr>
          <w:delInstrText xml:space="preserve"> REF _Ref81843750 \h </w:delInstrText>
        </w:r>
        <w:r w:rsidDel="00C92EB6">
          <w:rPr>
            <w:color w:val="000000"/>
            <w:szCs w:val="19"/>
          </w:rPr>
        </w:r>
        <w:r w:rsidDel="00C92EB6">
          <w:rPr>
            <w:color w:val="000000"/>
            <w:szCs w:val="19"/>
          </w:rPr>
          <w:fldChar w:fldCharType="separate"/>
        </w:r>
        <w:r w:rsidR="00990A50" w:rsidDel="00C92EB6">
          <w:delText xml:space="preserve">Figure </w:delText>
        </w:r>
        <w:r w:rsidR="00990A50" w:rsidDel="00C92EB6">
          <w:rPr>
            <w:noProof/>
          </w:rPr>
          <w:delText>1</w:delText>
        </w:r>
        <w:r w:rsidDel="00C92EB6">
          <w:rPr>
            <w:color w:val="000000"/>
            <w:szCs w:val="19"/>
          </w:rPr>
          <w:fldChar w:fldCharType="end"/>
        </w:r>
        <w:r w:rsidDel="00C92EB6">
          <w:rPr>
            <w:color w:val="000000"/>
            <w:szCs w:val="19"/>
          </w:rPr>
          <w:delText xml:space="preserve"> </w:delText>
        </w:r>
        <w:r w:rsidR="0052361B" w:rsidRPr="000A42F8" w:rsidDel="00C92EB6">
          <w:rPr>
            <w:color w:val="000000"/>
            <w:szCs w:val="19"/>
          </w:rPr>
          <w:delText>and</w:delText>
        </w:r>
        <w:r w:rsidR="00096257" w:rsidDel="00C92EB6">
          <w:rPr>
            <w:color w:val="000000"/>
            <w:szCs w:val="19"/>
          </w:rPr>
          <w:delText xml:space="preserve"> </w:delText>
        </w:r>
        <w:r w:rsidR="00096257" w:rsidDel="00C92EB6">
          <w:rPr>
            <w:color w:val="000000"/>
            <w:szCs w:val="19"/>
          </w:rPr>
          <w:fldChar w:fldCharType="begin"/>
        </w:r>
        <w:r w:rsidR="00096257" w:rsidDel="00C92EB6">
          <w:rPr>
            <w:color w:val="000000"/>
            <w:szCs w:val="19"/>
          </w:rPr>
          <w:delInstrText xml:space="preserve"> REF _Ref81844140 \h </w:delInstrText>
        </w:r>
        <w:r w:rsidR="00096257" w:rsidDel="00C92EB6">
          <w:rPr>
            <w:color w:val="000000"/>
            <w:szCs w:val="19"/>
          </w:rPr>
        </w:r>
        <w:r w:rsidR="00096257" w:rsidDel="00C92EB6">
          <w:rPr>
            <w:color w:val="000000"/>
            <w:szCs w:val="19"/>
          </w:rPr>
          <w:fldChar w:fldCharType="separate"/>
        </w:r>
        <w:r w:rsidR="00990A50" w:rsidDel="00C92EB6">
          <w:delText xml:space="preserve">Table </w:delText>
        </w:r>
        <w:r w:rsidR="00990A50" w:rsidDel="00C92EB6">
          <w:rPr>
            <w:noProof/>
          </w:rPr>
          <w:delText>1</w:delText>
        </w:r>
        <w:r w:rsidR="00096257" w:rsidDel="00C92EB6">
          <w:rPr>
            <w:color w:val="000000"/>
            <w:szCs w:val="19"/>
          </w:rPr>
          <w:fldChar w:fldCharType="end"/>
        </w:r>
        <w:r w:rsidR="00096257" w:rsidDel="00C92EB6">
          <w:rPr>
            <w:color w:val="000000"/>
            <w:szCs w:val="19"/>
          </w:rPr>
          <w:delText xml:space="preserve"> below</w:delText>
        </w:r>
        <w:r w:rsidR="0052361B" w:rsidRPr="000A42F8" w:rsidDel="00C92EB6">
          <w:rPr>
            <w:color w:val="000000"/>
            <w:szCs w:val="19"/>
          </w:rPr>
          <w:delText>. These should include captions</w:delText>
        </w:r>
        <w:r w:rsidDel="00C92EB6">
          <w:rPr>
            <w:color w:val="000000"/>
            <w:szCs w:val="19"/>
          </w:rPr>
          <w:delText xml:space="preserve"> and cross-references within your text where</w:delText>
        </w:r>
        <w:r w:rsidR="00096257" w:rsidDel="00C92EB6">
          <w:rPr>
            <w:color w:val="000000"/>
            <w:szCs w:val="19"/>
          </w:rPr>
          <w:delText xml:space="preserve"> you wish to reference to them. </w:delText>
        </w:r>
        <w:r w:rsidDel="00C92EB6">
          <w:rPr>
            <w:color w:val="000000"/>
            <w:szCs w:val="19"/>
          </w:rPr>
          <w:delText xml:space="preserve">In addition, when you include a figure, screenshot, graph, diagram, table, or similar item into your report, it is important that </w:delText>
        </w:r>
        <w:r w:rsidR="00096257" w:rsidDel="00C92EB6">
          <w:rPr>
            <w:color w:val="000000"/>
            <w:szCs w:val="19"/>
          </w:rPr>
          <w:delText xml:space="preserve">you </w:delText>
        </w:r>
        <w:r w:rsidDel="00C92EB6">
          <w:rPr>
            <w:color w:val="000000"/>
            <w:szCs w:val="19"/>
          </w:rPr>
          <w:delText xml:space="preserve">explain to the reader what </w:delText>
        </w:r>
        <w:r w:rsidR="00096257" w:rsidDel="00C92EB6">
          <w:rPr>
            <w:color w:val="000000"/>
            <w:szCs w:val="19"/>
          </w:rPr>
          <w:delText>the figure</w:delText>
        </w:r>
        <w:r w:rsidDel="00C92EB6">
          <w:rPr>
            <w:color w:val="000000"/>
            <w:szCs w:val="19"/>
          </w:rPr>
          <w:delText xml:space="preserve"> shows</w:delText>
        </w:r>
        <w:r w:rsidR="00096257" w:rsidDel="00C92EB6">
          <w:rPr>
            <w:color w:val="000000"/>
            <w:szCs w:val="19"/>
          </w:rPr>
          <w:delText xml:space="preserve"> and/or what you are attempting to draw their attention to or emphasize</w:delText>
        </w:r>
        <w:r w:rsidDel="00C92EB6">
          <w:rPr>
            <w:color w:val="000000"/>
            <w:szCs w:val="19"/>
          </w:rPr>
          <w:delText xml:space="preserve">. For example, see </w:delText>
        </w:r>
        <w:r w:rsidDel="00C92EB6">
          <w:rPr>
            <w:color w:val="000000"/>
            <w:szCs w:val="19"/>
          </w:rPr>
          <w:fldChar w:fldCharType="begin"/>
        </w:r>
        <w:r w:rsidDel="00C92EB6">
          <w:rPr>
            <w:color w:val="000000"/>
            <w:szCs w:val="19"/>
          </w:rPr>
          <w:delInstrText xml:space="preserve"> REF _Ref81843750 \h </w:delInstrText>
        </w:r>
        <w:r w:rsidDel="00C92EB6">
          <w:rPr>
            <w:color w:val="000000"/>
            <w:szCs w:val="19"/>
          </w:rPr>
        </w:r>
        <w:r w:rsidDel="00C92EB6">
          <w:rPr>
            <w:color w:val="000000"/>
            <w:szCs w:val="19"/>
          </w:rPr>
          <w:fldChar w:fldCharType="separate"/>
        </w:r>
        <w:r w:rsidR="00990A50" w:rsidDel="00C92EB6">
          <w:delText xml:space="preserve">Figure </w:delText>
        </w:r>
        <w:r w:rsidR="00990A50" w:rsidDel="00C92EB6">
          <w:rPr>
            <w:noProof/>
          </w:rPr>
          <w:delText>1</w:delText>
        </w:r>
        <w:r w:rsidDel="00C92EB6">
          <w:rPr>
            <w:color w:val="000000"/>
            <w:szCs w:val="19"/>
          </w:rPr>
          <w:fldChar w:fldCharType="end"/>
        </w:r>
        <w:r w:rsidDel="00C92EB6">
          <w:rPr>
            <w:color w:val="000000"/>
            <w:szCs w:val="19"/>
          </w:rPr>
          <w:delText xml:space="preserve"> below which shows a</w:delText>
        </w:r>
        <w:r w:rsidR="00096257" w:rsidDel="00C92EB6">
          <w:rPr>
            <w:color w:val="000000"/>
            <w:szCs w:val="19"/>
          </w:rPr>
          <w:delText xml:space="preserve"> diagram of an</w:delText>
        </w:r>
        <w:r w:rsidDel="00C92EB6">
          <w:rPr>
            <w:color w:val="000000"/>
            <w:szCs w:val="19"/>
          </w:rPr>
          <w:delText xml:space="preserve"> extremely important pattern.</w:delText>
        </w:r>
      </w:del>
    </w:p>
    <w:p w14:paraId="1442C328" w14:textId="4459BAD7" w:rsidR="008858E8" w:rsidRPr="000A42F8" w:rsidDel="00C92EB6" w:rsidRDefault="0052361B" w:rsidP="00A04736">
      <w:pPr>
        <w:rPr>
          <w:del w:id="1612" w:author="Gerard Blanco Bernal (Student)" w:date="2022-04-14T21:02:00Z"/>
          <w:color w:val="000000"/>
          <w:szCs w:val="19"/>
        </w:rPr>
      </w:pPr>
      <w:del w:id="1613" w:author="Gerard Blanco Bernal (Student)" w:date="2022-04-14T21:02:00Z">
        <w:r w:rsidRPr="000A42F8" w:rsidDel="00C92EB6">
          <w:rPr>
            <w:color w:val="000000"/>
            <w:szCs w:val="19"/>
          </w:rPr>
          <w:delText xml:space="preserve"> </w:delText>
        </w:r>
      </w:del>
    </w:p>
    <w:p w14:paraId="60458CFA" w14:textId="4A58CAF6" w:rsidR="008858E8" w:rsidRPr="000A42F8" w:rsidDel="00C92EB6" w:rsidRDefault="00D16EAE" w:rsidP="008858E8">
      <w:pPr>
        <w:pStyle w:val="BodyText"/>
        <w:spacing w:after="0"/>
        <w:ind w:right="28"/>
        <w:jc w:val="center"/>
        <w:rPr>
          <w:del w:id="1614" w:author="Gerard Blanco Bernal (Student)" w:date="2022-04-14T21:02:00Z"/>
          <w:lang w:val="en-GB"/>
        </w:rPr>
      </w:pPr>
      <w:del w:id="1615" w:author="Gerard Blanco Bernal (Student)" w:date="2022-04-14T21:02:00Z">
        <w:r w:rsidRPr="000A42F8" w:rsidDel="00C92EB6">
          <w:rPr>
            <w:noProof/>
          </w:rPr>
          <w:drawing>
            <wp:inline distT="0" distB="0" distL="0" distR="0" wp14:anchorId="6A52A57E" wp14:editId="1BE2A414">
              <wp:extent cx="723900" cy="819150"/>
              <wp:effectExtent l="0" t="0" r="0" b="0"/>
              <wp:docPr id="1" name="Picture 1" descr="A diagram of an extremely important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xtremely important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3900" cy="819150"/>
                      </a:xfrm>
                      <a:prstGeom prst="rect">
                        <a:avLst/>
                      </a:prstGeom>
                      <a:noFill/>
                      <a:ln>
                        <a:noFill/>
                      </a:ln>
                    </pic:spPr>
                  </pic:pic>
                </a:graphicData>
              </a:graphic>
            </wp:inline>
          </w:drawing>
        </w:r>
      </w:del>
    </w:p>
    <w:p w14:paraId="2DBED81E" w14:textId="6F45B4CE" w:rsidR="00070417" w:rsidDel="00C92EB6" w:rsidRDefault="00070417" w:rsidP="00070417">
      <w:pPr>
        <w:pStyle w:val="Caption"/>
        <w:rPr>
          <w:del w:id="1616" w:author="Gerard Blanco Bernal (Student)" w:date="2022-04-14T21:02:00Z"/>
        </w:rPr>
      </w:pPr>
      <w:bookmarkStart w:id="1617" w:name="_Ref81843750"/>
      <w:del w:id="1618" w:author="Gerard Blanco Bernal (Student)" w:date="2022-04-14T21:02:00Z">
        <w:r w:rsidDel="00C92EB6">
          <w:delText xml:space="preserve">Figure </w:delText>
        </w:r>
        <w:r w:rsidR="00CB45E1" w:rsidDel="00C92EB6">
          <w:fldChar w:fldCharType="begin"/>
        </w:r>
        <w:r w:rsidR="00CB45E1" w:rsidDel="00C92EB6">
          <w:delInstrText xml:space="preserve"> SEQ Figure \* ARABIC </w:delInstrText>
        </w:r>
        <w:r w:rsidR="00CB45E1" w:rsidDel="00C92EB6">
          <w:fldChar w:fldCharType="separate"/>
        </w:r>
        <w:r w:rsidR="00990A50" w:rsidDel="00C92EB6">
          <w:rPr>
            <w:noProof/>
          </w:rPr>
          <w:delText>1</w:delText>
        </w:r>
        <w:r w:rsidR="00CB45E1" w:rsidDel="00C92EB6">
          <w:rPr>
            <w:noProof/>
          </w:rPr>
          <w:fldChar w:fldCharType="end"/>
        </w:r>
        <w:bookmarkEnd w:id="1617"/>
        <w:r w:rsidDel="00C92EB6">
          <w:delText>. A</w:delText>
        </w:r>
        <w:r w:rsidR="00096257" w:rsidDel="00C92EB6">
          <w:delText xml:space="preserve"> diagram of an</w:delText>
        </w:r>
        <w:r w:rsidDel="00C92EB6">
          <w:delText xml:space="preserve"> extremely important pattern.</w:delText>
        </w:r>
      </w:del>
    </w:p>
    <w:p w14:paraId="013F96D2" w14:textId="2994CBC8" w:rsidR="00096257" w:rsidDel="00C92EB6" w:rsidRDefault="00070417" w:rsidP="00070417">
      <w:pPr>
        <w:rPr>
          <w:del w:id="1619" w:author="Gerard Blanco Bernal (Student)" w:date="2022-04-14T21:02:00Z"/>
        </w:rPr>
      </w:pPr>
      <w:del w:id="1620" w:author="Gerard Blanco Bernal (Student)" w:date="2022-04-14T21:02:00Z">
        <w:r w:rsidDel="00C92EB6">
          <w:delText xml:space="preserve">At this point in your report. If you didn’t say any more about </w:delText>
        </w:r>
        <w:r w:rsidDel="00C92EB6">
          <w:fldChar w:fldCharType="begin"/>
        </w:r>
        <w:r w:rsidDel="00C92EB6">
          <w:delInstrText xml:space="preserve"> REF _Ref81843750 \h </w:delInstrText>
        </w:r>
        <w:r w:rsidDel="00C92EB6">
          <w:fldChar w:fldCharType="separate"/>
        </w:r>
        <w:r w:rsidR="00990A50" w:rsidDel="00C92EB6">
          <w:delText xml:space="preserve">Figure </w:delText>
        </w:r>
        <w:r w:rsidR="00990A50" w:rsidDel="00C92EB6">
          <w:rPr>
            <w:noProof/>
          </w:rPr>
          <w:delText>1</w:delText>
        </w:r>
        <w:r w:rsidDel="00C92EB6">
          <w:fldChar w:fldCharType="end"/>
        </w:r>
        <w:r w:rsidR="00096257" w:rsidDel="00C92EB6">
          <w:delText xml:space="preserve"> above</w:delText>
        </w:r>
        <w:r w:rsidDel="00C92EB6">
          <w:delText>, the reader would have no idea why the pattern it contains is important</w:delText>
        </w:r>
        <w:r w:rsidR="00096257" w:rsidDel="00C92EB6">
          <w:delText xml:space="preserve"> or not</w:delText>
        </w:r>
        <w:r w:rsidDel="00C92EB6">
          <w:delText xml:space="preserve">. Please say a little more about what you need the reader to know, </w:delText>
        </w:r>
        <w:r w:rsidR="00096257" w:rsidDel="00C92EB6">
          <w:delText>or what you wish to emphasize, highlight, or draw their attention to</w:delText>
        </w:r>
        <w:r w:rsidDel="00C92EB6">
          <w:delText>.</w:delText>
        </w:r>
        <w:r w:rsidR="00096257" w:rsidDel="00C92EB6">
          <w:delText xml:space="preserve"> Please see the </w:delText>
        </w:r>
        <w:r w:rsidDel="00C92EB6">
          <w:delText>example</w:delText>
        </w:r>
        <w:r w:rsidR="00096257" w:rsidDel="00C92EB6">
          <w:delText xml:space="preserve"> below</w:delText>
        </w:r>
        <w:r w:rsidDel="00C92EB6">
          <w:delText xml:space="preserve"> </w:delText>
        </w:r>
        <w:r w:rsidR="00096257" w:rsidDel="00C92EB6">
          <w:delText>in relation to a</w:delText>
        </w:r>
        <w:r w:rsidDel="00C92EB6">
          <w:delText xml:space="preserve"> table. </w:delText>
        </w:r>
      </w:del>
    </w:p>
    <w:p w14:paraId="5E346208" w14:textId="4C5A73D3" w:rsidR="00096257" w:rsidDel="00C92EB6" w:rsidRDefault="00096257" w:rsidP="00070417">
      <w:pPr>
        <w:rPr>
          <w:del w:id="1621" w:author="Gerard Blanco Bernal (Student)" w:date="2022-04-14T21:02:00Z"/>
        </w:rPr>
      </w:pPr>
    </w:p>
    <w:p w14:paraId="159A9D8C" w14:textId="5DEC6DE7" w:rsidR="00070417" w:rsidRPr="000A42F8" w:rsidDel="00C92EB6" w:rsidRDefault="00070417" w:rsidP="00070417">
      <w:pPr>
        <w:rPr>
          <w:del w:id="1622" w:author="Gerard Blanco Bernal (Student)" w:date="2022-04-14T21:02:00Z"/>
        </w:rPr>
      </w:pPr>
      <w:del w:id="1623" w:author="Gerard Blanco Bernal (Student)" w:date="2022-04-14T21:02:00Z">
        <w:r w:rsidDel="00C92EB6">
          <w:delText>Please see</w:delText>
        </w:r>
        <w:r w:rsidR="00096257" w:rsidDel="00C92EB6">
          <w:delText xml:space="preserve"> </w:delText>
        </w:r>
        <w:r w:rsidR="00096257" w:rsidDel="00C92EB6">
          <w:fldChar w:fldCharType="begin"/>
        </w:r>
        <w:r w:rsidR="00096257" w:rsidDel="00C92EB6">
          <w:delInstrText xml:space="preserve"> REF _Ref81844140 \h </w:delInstrText>
        </w:r>
        <w:r w:rsidR="00096257" w:rsidDel="00C92EB6">
          <w:fldChar w:fldCharType="separate"/>
        </w:r>
        <w:r w:rsidR="00990A50" w:rsidDel="00C92EB6">
          <w:delText xml:space="preserve">Table </w:delText>
        </w:r>
        <w:r w:rsidR="00990A50" w:rsidDel="00C92EB6">
          <w:rPr>
            <w:noProof/>
          </w:rPr>
          <w:delText>1</w:delText>
        </w:r>
        <w:r w:rsidR="00096257" w:rsidDel="00C92EB6">
          <w:fldChar w:fldCharType="end"/>
        </w:r>
        <w:r w:rsidR="00096257" w:rsidDel="00C92EB6">
          <w:delText xml:space="preserve"> below </w:delText>
        </w:r>
        <w:r w:rsidDel="00C92EB6">
          <w:delText xml:space="preserve">which presents the initial results of performance testing </w:delText>
        </w:r>
        <w:r w:rsidR="00096257" w:rsidDel="00C92EB6">
          <w:delText xml:space="preserve">using </w:delText>
        </w:r>
        <w:r w:rsidDel="00C92EB6">
          <w:delText>method A.</w:delText>
        </w:r>
        <w:r w:rsidR="00096257" w:rsidDel="00C92EB6">
          <w:delText xml:space="preserve"> For each data set, it shows the error rate (%) and time (seconds).</w:delText>
        </w:r>
      </w:del>
    </w:p>
    <w:p w14:paraId="2A77C42D" w14:textId="1A459E31" w:rsidR="00070417" w:rsidDel="00C92EB6" w:rsidRDefault="00070417" w:rsidP="00070417">
      <w:pPr>
        <w:pStyle w:val="Caption"/>
        <w:keepNext/>
        <w:rPr>
          <w:del w:id="1624" w:author="Gerard Blanco Bernal (Student)" w:date="2022-04-14T21:02:00Z"/>
        </w:rPr>
      </w:pPr>
      <w:bookmarkStart w:id="1625" w:name="_Ref81844140"/>
      <w:del w:id="1626" w:author="Gerard Blanco Bernal (Student)" w:date="2022-04-14T21:02:00Z">
        <w:r w:rsidDel="00C92EB6">
          <w:delText xml:space="preserve">Table </w:delText>
        </w:r>
        <w:r w:rsidR="00CB45E1" w:rsidDel="00C92EB6">
          <w:fldChar w:fldCharType="begin"/>
        </w:r>
        <w:r w:rsidR="00CB45E1" w:rsidDel="00C92EB6">
          <w:delInstrText xml:space="preserve"> SEQ Table \* ARABIC </w:delInstrText>
        </w:r>
        <w:r w:rsidR="00CB45E1" w:rsidDel="00C92EB6">
          <w:fldChar w:fldCharType="separate"/>
        </w:r>
        <w:r w:rsidR="00990A50" w:rsidDel="00C92EB6">
          <w:rPr>
            <w:noProof/>
          </w:rPr>
          <w:delText>1</w:delText>
        </w:r>
        <w:r w:rsidR="00CB45E1" w:rsidDel="00C92EB6">
          <w:rPr>
            <w:noProof/>
          </w:rPr>
          <w:fldChar w:fldCharType="end"/>
        </w:r>
        <w:bookmarkEnd w:id="1625"/>
        <w:r w:rsidDel="00C92EB6">
          <w:delText>. Performance of Method A: Initial Results.</w:delText>
        </w:r>
      </w:del>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containing results of initial tests on Method A"/>
      </w:tblPr>
      <w:tblGrid>
        <w:gridCol w:w="1260"/>
        <w:gridCol w:w="1538"/>
        <w:gridCol w:w="1814"/>
      </w:tblGrid>
      <w:tr w:rsidR="0052361B" w:rsidRPr="000A42F8" w:rsidDel="00C92EB6" w14:paraId="5344D1A0" w14:textId="571CFA94" w:rsidTr="00070417">
        <w:trPr>
          <w:del w:id="1627" w:author="Gerard Blanco Bernal (Student)" w:date="2022-04-14T21:02:00Z"/>
        </w:trPr>
        <w:tc>
          <w:tcPr>
            <w:tcW w:w="1260" w:type="dxa"/>
          </w:tcPr>
          <w:p w14:paraId="3E051363" w14:textId="55478BD5" w:rsidR="0052361B" w:rsidRPr="000A42F8" w:rsidDel="00C92EB6" w:rsidRDefault="0052361B" w:rsidP="006D04E7">
            <w:pPr>
              <w:widowControl w:val="0"/>
              <w:rPr>
                <w:del w:id="1628" w:author="Gerard Blanco Bernal (Student)" w:date="2022-04-14T21:02:00Z"/>
                <w:b/>
              </w:rPr>
            </w:pPr>
            <w:del w:id="1629" w:author="Gerard Blanco Bernal (Student)" w:date="2022-04-14T21:02:00Z">
              <w:r w:rsidRPr="000A42F8" w:rsidDel="00C92EB6">
                <w:rPr>
                  <w:b/>
                </w:rPr>
                <w:delText>Test data</w:delText>
              </w:r>
            </w:del>
          </w:p>
        </w:tc>
        <w:tc>
          <w:tcPr>
            <w:tcW w:w="1538" w:type="dxa"/>
          </w:tcPr>
          <w:p w14:paraId="63C58DE3" w14:textId="1C7B9D58" w:rsidR="0052361B" w:rsidRPr="000A42F8" w:rsidDel="00C92EB6" w:rsidRDefault="0052361B" w:rsidP="006D04E7">
            <w:pPr>
              <w:widowControl w:val="0"/>
              <w:jc w:val="center"/>
              <w:rPr>
                <w:del w:id="1630" w:author="Gerard Blanco Bernal (Student)" w:date="2022-04-14T21:02:00Z"/>
                <w:b/>
              </w:rPr>
            </w:pPr>
            <w:del w:id="1631" w:author="Gerard Blanco Bernal (Student)" w:date="2022-04-14T21:02:00Z">
              <w:r w:rsidRPr="000A42F8" w:rsidDel="00C92EB6">
                <w:rPr>
                  <w:b/>
                </w:rPr>
                <w:delText>Error rate (%)</w:delText>
              </w:r>
            </w:del>
          </w:p>
        </w:tc>
        <w:tc>
          <w:tcPr>
            <w:tcW w:w="1814" w:type="dxa"/>
          </w:tcPr>
          <w:p w14:paraId="2CE11DE6" w14:textId="10D50491" w:rsidR="0052361B" w:rsidRPr="000A42F8" w:rsidDel="00C92EB6" w:rsidRDefault="0052361B" w:rsidP="006D04E7">
            <w:pPr>
              <w:widowControl w:val="0"/>
              <w:jc w:val="center"/>
              <w:rPr>
                <w:del w:id="1632" w:author="Gerard Blanco Bernal (Student)" w:date="2022-04-14T21:02:00Z"/>
                <w:b/>
              </w:rPr>
            </w:pPr>
            <w:del w:id="1633" w:author="Gerard Blanco Bernal (Student)" w:date="2022-04-14T21:02:00Z">
              <w:r w:rsidRPr="000A42F8" w:rsidDel="00C92EB6">
                <w:rPr>
                  <w:b/>
                </w:rPr>
                <w:delText>Time (sec.)</w:delText>
              </w:r>
            </w:del>
          </w:p>
        </w:tc>
      </w:tr>
      <w:tr w:rsidR="0052361B" w:rsidRPr="000A42F8" w:rsidDel="00C92EB6" w14:paraId="3F06CFFC" w14:textId="1C1FD285" w:rsidTr="00070417">
        <w:trPr>
          <w:del w:id="1634" w:author="Gerard Blanco Bernal (Student)" w:date="2022-04-14T21:02:00Z"/>
        </w:trPr>
        <w:tc>
          <w:tcPr>
            <w:tcW w:w="1260" w:type="dxa"/>
          </w:tcPr>
          <w:p w14:paraId="122AD57F" w14:textId="4F18E3FB" w:rsidR="0052361B" w:rsidRPr="000A42F8" w:rsidDel="00C92EB6" w:rsidRDefault="0052361B" w:rsidP="006D04E7">
            <w:pPr>
              <w:widowControl w:val="0"/>
              <w:rPr>
                <w:del w:id="1635" w:author="Gerard Blanco Bernal (Student)" w:date="2022-04-14T21:02:00Z"/>
                <w:i/>
              </w:rPr>
            </w:pPr>
            <w:del w:id="1636" w:author="Gerard Blanco Bernal (Student)" w:date="2022-04-14T21:02:00Z">
              <w:r w:rsidRPr="000A42F8" w:rsidDel="00C92EB6">
                <w:rPr>
                  <w:i/>
                </w:rPr>
                <w:delText>Set 1</w:delText>
              </w:r>
            </w:del>
          </w:p>
        </w:tc>
        <w:tc>
          <w:tcPr>
            <w:tcW w:w="1538" w:type="dxa"/>
          </w:tcPr>
          <w:p w14:paraId="104D31F8" w14:textId="50A15430" w:rsidR="0052361B" w:rsidRPr="000A42F8" w:rsidDel="00C92EB6" w:rsidRDefault="0052361B" w:rsidP="006D04E7">
            <w:pPr>
              <w:widowControl w:val="0"/>
              <w:jc w:val="right"/>
              <w:rPr>
                <w:del w:id="1637" w:author="Gerard Blanco Bernal (Student)" w:date="2022-04-14T21:02:00Z"/>
              </w:rPr>
            </w:pPr>
            <w:del w:id="1638" w:author="Gerard Blanco Bernal (Student)" w:date="2022-04-14T21:02:00Z">
              <w:r w:rsidRPr="000A42F8" w:rsidDel="00C92EB6">
                <w:delText xml:space="preserve">70 </w:delText>
              </w:r>
            </w:del>
          </w:p>
        </w:tc>
        <w:tc>
          <w:tcPr>
            <w:tcW w:w="1814" w:type="dxa"/>
          </w:tcPr>
          <w:p w14:paraId="7C82BFD9" w14:textId="022337C9" w:rsidR="0052361B" w:rsidRPr="000A42F8" w:rsidDel="00C92EB6" w:rsidRDefault="0052361B" w:rsidP="006D04E7">
            <w:pPr>
              <w:widowControl w:val="0"/>
              <w:jc w:val="right"/>
              <w:rPr>
                <w:del w:id="1639" w:author="Gerard Blanco Bernal (Student)" w:date="2022-04-14T21:02:00Z"/>
              </w:rPr>
            </w:pPr>
            <w:del w:id="1640" w:author="Gerard Blanco Bernal (Student)" w:date="2022-04-14T21:02:00Z">
              <w:r w:rsidRPr="000A42F8" w:rsidDel="00C92EB6">
                <w:delText xml:space="preserve">3.1 </w:delText>
              </w:r>
            </w:del>
          </w:p>
        </w:tc>
      </w:tr>
      <w:tr w:rsidR="0052361B" w:rsidRPr="000A42F8" w:rsidDel="00C92EB6" w14:paraId="70DDF013" w14:textId="7351CE73" w:rsidTr="00070417">
        <w:trPr>
          <w:del w:id="1641" w:author="Gerard Blanco Bernal (Student)" w:date="2022-04-14T21:02:00Z"/>
        </w:trPr>
        <w:tc>
          <w:tcPr>
            <w:tcW w:w="1260" w:type="dxa"/>
          </w:tcPr>
          <w:p w14:paraId="0365BC9C" w14:textId="33E2868A" w:rsidR="0052361B" w:rsidRPr="000A42F8" w:rsidDel="00C92EB6" w:rsidRDefault="0052361B" w:rsidP="006D04E7">
            <w:pPr>
              <w:widowControl w:val="0"/>
              <w:rPr>
                <w:del w:id="1642" w:author="Gerard Blanco Bernal (Student)" w:date="2022-04-14T21:02:00Z"/>
                <w:i/>
              </w:rPr>
            </w:pPr>
            <w:del w:id="1643" w:author="Gerard Blanco Bernal (Student)" w:date="2022-04-14T21:02:00Z">
              <w:r w:rsidRPr="000A42F8" w:rsidDel="00C92EB6">
                <w:rPr>
                  <w:i/>
                </w:rPr>
                <w:delText>Set 2</w:delText>
              </w:r>
            </w:del>
          </w:p>
        </w:tc>
        <w:tc>
          <w:tcPr>
            <w:tcW w:w="1538" w:type="dxa"/>
          </w:tcPr>
          <w:p w14:paraId="710159C7" w14:textId="6233BA26" w:rsidR="0052361B" w:rsidRPr="000A42F8" w:rsidDel="00C92EB6" w:rsidRDefault="0052361B" w:rsidP="006D04E7">
            <w:pPr>
              <w:widowControl w:val="0"/>
              <w:jc w:val="right"/>
              <w:rPr>
                <w:del w:id="1644" w:author="Gerard Blanco Bernal (Student)" w:date="2022-04-14T21:02:00Z"/>
              </w:rPr>
            </w:pPr>
            <w:del w:id="1645" w:author="Gerard Blanco Bernal (Student)" w:date="2022-04-14T21:02:00Z">
              <w:r w:rsidRPr="000A42F8" w:rsidDel="00C92EB6">
                <w:delText xml:space="preserve">74 </w:delText>
              </w:r>
            </w:del>
          </w:p>
        </w:tc>
        <w:tc>
          <w:tcPr>
            <w:tcW w:w="1814" w:type="dxa"/>
          </w:tcPr>
          <w:p w14:paraId="5BDE0E78" w14:textId="43140D5F" w:rsidR="0052361B" w:rsidRPr="000A42F8" w:rsidDel="00C92EB6" w:rsidRDefault="0052361B" w:rsidP="006D04E7">
            <w:pPr>
              <w:widowControl w:val="0"/>
              <w:jc w:val="right"/>
              <w:rPr>
                <w:del w:id="1646" w:author="Gerard Blanco Bernal (Student)" w:date="2022-04-14T21:02:00Z"/>
              </w:rPr>
            </w:pPr>
            <w:del w:id="1647" w:author="Gerard Blanco Bernal (Student)" w:date="2022-04-14T21:02:00Z">
              <w:r w:rsidRPr="000A42F8" w:rsidDel="00C92EB6">
                <w:delText>8.0</w:delText>
              </w:r>
            </w:del>
          </w:p>
        </w:tc>
      </w:tr>
    </w:tbl>
    <w:p w14:paraId="0D500AFB" w14:textId="786495AA" w:rsidR="0052361B" w:rsidDel="00C92EB6" w:rsidRDefault="0052361B" w:rsidP="00070417">
      <w:pPr>
        <w:rPr>
          <w:del w:id="1648" w:author="Gerard Blanco Bernal (Student)" w:date="2022-04-14T21:02:00Z"/>
        </w:rPr>
      </w:pPr>
    </w:p>
    <w:p w14:paraId="11665552" w14:textId="089C2D3A" w:rsidR="00070417" w:rsidDel="00C92EB6" w:rsidRDefault="00096257" w:rsidP="00070417">
      <w:pPr>
        <w:rPr>
          <w:del w:id="1649" w:author="Gerard Blanco Bernal (Student)" w:date="2022-04-14T21:02:00Z"/>
        </w:rPr>
      </w:pPr>
      <w:del w:id="1650" w:author="Gerard Blanco Bernal (Student)" w:date="2022-04-14T21:02:00Z">
        <w:r w:rsidDel="00C92EB6">
          <w:delText xml:space="preserve">As </w:delText>
        </w:r>
        <w:r w:rsidDel="00C92EB6">
          <w:fldChar w:fldCharType="begin"/>
        </w:r>
        <w:r w:rsidDel="00C92EB6">
          <w:delInstrText xml:space="preserve"> REF _Ref81844140 \h </w:delInstrText>
        </w:r>
        <w:r w:rsidDel="00C92EB6">
          <w:fldChar w:fldCharType="separate"/>
        </w:r>
        <w:r w:rsidR="00990A50" w:rsidDel="00C92EB6">
          <w:delText xml:space="preserve">Table </w:delText>
        </w:r>
        <w:r w:rsidR="00990A50" w:rsidDel="00C92EB6">
          <w:rPr>
            <w:noProof/>
          </w:rPr>
          <w:delText>1</w:delText>
        </w:r>
        <w:r w:rsidDel="00C92EB6">
          <w:fldChar w:fldCharType="end"/>
        </w:r>
        <w:r w:rsidDel="00C92EB6">
          <w:delText xml:space="preserve"> </w:delText>
        </w:r>
        <w:r w:rsidR="00070417" w:rsidDel="00C92EB6">
          <w:delText xml:space="preserve">shows, whilst Set 1 and Set 2 have </w:delText>
        </w:r>
        <w:r w:rsidDel="00C92EB6">
          <w:delText xml:space="preserve">comparable error rates, the performance, in seconds, of Set 2 is much slower and this was deemed to be impactful to the requirements of the machine learning algorithms to be employed. </w:delText>
        </w:r>
      </w:del>
    </w:p>
    <w:p w14:paraId="6B97B496" w14:textId="6A7FB8AC" w:rsidR="00E3237E" w:rsidDel="00C92EB6" w:rsidRDefault="00E3237E" w:rsidP="00070417">
      <w:pPr>
        <w:rPr>
          <w:del w:id="1651" w:author="Gerard Blanco Bernal (Student)" w:date="2022-04-14T21:02:00Z"/>
        </w:rPr>
      </w:pPr>
    </w:p>
    <w:p w14:paraId="2C13C3E9" w14:textId="623FF6F6" w:rsidR="00B0023E" w:rsidRDefault="00E3237E" w:rsidP="00070417">
      <w:pPr>
        <w:rPr>
          <w:ins w:id="1652" w:author="Gerard Blanco Bernal (Student)" w:date="2022-04-07T19:15:00Z"/>
        </w:rPr>
      </w:pPr>
      <w:del w:id="1653" w:author="Gerard Blanco Bernal (Student)" w:date="2022-04-14T21:02:00Z">
        <w:r w:rsidDel="00C92EB6">
          <w:delText xml:space="preserve">NOTE: please remember to include Alt Text for any images and Tables that you use in your report. </w:delText>
        </w:r>
      </w:del>
    </w:p>
    <w:p w14:paraId="5E64AC0E" w14:textId="1BFF6BE0" w:rsidR="001C26E7" w:rsidDel="00C94805" w:rsidRDefault="001C26E7" w:rsidP="00070417">
      <w:pPr>
        <w:rPr>
          <w:del w:id="1654" w:author="Gerard Blanco Bernal (Student)" w:date="2022-04-08T11:30:00Z"/>
        </w:rPr>
      </w:pPr>
    </w:p>
    <w:p w14:paraId="2CF51582" w14:textId="33B098C2" w:rsidR="00070417" w:rsidRPr="00070417" w:rsidDel="00BF4A8A" w:rsidRDefault="00070417" w:rsidP="00070417">
      <w:pPr>
        <w:rPr>
          <w:del w:id="1655" w:author="Gerard Blanco Bernal (Student)" w:date="2022-04-08T11:45:00Z"/>
        </w:rPr>
      </w:pPr>
    </w:p>
    <w:p w14:paraId="52C1FF3F" w14:textId="16CA3B4E" w:rsidR="002D68B4" w:rsidRPr="000A42F8" w:rsidRDefault="002D68B4" w:rsidP="002D68B4">
      <w:pPr>
        <w:pStyle w:val="Heading1"/>
        <w:numPr>
          <w:ilvl w:val="0"/>
          <w:numId w:val="17"/>
        </w:numPr>
      </w:pPr>
      <w:bookmarkStart w:id="1656" w:name="_Implementation_and_Testing"/>
      <w:bookmarkEnd w:id="1656"/>
      <w:r w:rsidRPr="000A42F8">
        <w:t>Implementation and Testing</w:t>
      </w:r>
    </w:p>
    <w:p w14:paraId="0444A7A7" w14:textId="77777777" w:rsidR="00512345" w:rsidRDefault="00512345" w:rsidP="002D68B4">
      <w:pPr>
        <w:rPr>
          <w:ins w:id="1657" w:author="Gerard Blanco Bernal (Student)" w:date="2022-04-08T11:45:00Z"/>
        </w:rPr>
      </w:pPr>
    </w:p>
    <w:p w14:paraId="40F13332" w14:textId="0CAF3720" w:rsidR="00FB38DC" w:rsidRDefault="00780241" w:rsidP="002D68B4">
      <w:pPr>
        <w:rPr>
          <w:ins w:id="1658" w:author="Gerard Blanco Bernal (Student)" w:date="2022-04-05T23:53:00Z"/>
        </w:rPr>
      </w:pPr>
      <w:ins w:id="1659" w:author="Gerard Blanco Bernal (Student)" w:date="2022-04-07T21:28:00Z">
        <w:r>
          <w:t xml:space="preserve">The researcher had to </w:t>
        </w:r>
      </w:ins>
      <w:ins w:id="1660" w:author="Gerard Blanco Bernal (Student)" w:date="2022-04-07T21:30:00Z">
        <w:r>
          <w:t xml:space="preserve">address the order in which the tasks that made up the prototype were to be executed in order for the system to be </w:t>
        </w:r>
      </w:ins>
      <w:ins w:id="1661" w:author="Gerard Blanco Bernal (Student)" w:date="2022-04-07T21:32:00Z">
        <w:r>
          <w:t>efficiently implemented.</w:t>
        </w:r>
      </w:ins>
      <w:ins w:id="1662" w:author="Gerard Blanco Bernal (Student)" w:date="2022-04-07T21:33:00Z">
        <w:r>
          <w:t xml:space="preserve"> Changes to the software were to be tested and </w:t>
        </w:r>
        <w:r w:rsidR="00B3064B">
          <w:t>intro</w:t>
        </w:r>
      </w:ins>
      <w:ins w:id="1663" w:author="Gerard Blanco Bernal (Student)" w:date="2022-04-07T21:34:00Z">
        <w:r w:rsidR="00B3064B">
          <w:t xml:space="preserve">duced in stages as opposed to </w:t>
        </w:r>
      </w:ins>
      <w:ins w:id="1664" w:author="Gerard Blanco Bernal (Student)" w:date="2022-04-07T21:38:00Z">
        <w:r w:rsidR="00B3064B">
          <w:t xml:space="preserve">rolling them out simultaneously. </w:t>
        </w:r>
      </w:ins>
      <w:ins w:id="1665" w:author="Gerard Blanco Bernal (Student)" w:date="2022-04-07T21:42:00Z">
        <w:r w:rsidR="006D3434">
          <w:t>This way, a gradual replacement and improvement of outdated features could be achieved while minimizing the impact of fai</w:t>
        </w:r>
      </w:ins>
      <w:ins w:id="1666" w:author="Gerard Blanco Bernal (Student)" w:date="2022-04-07T21:43:00Z">
        <w:r w:rsidR="006D3434">
          <w:t>led new features. Having made a project plan</w:t>
        </w:r>
        <w:r w:rsidR="001C26E7">
          <w:t xml:space="preserve"> and abiding by</w:t>
        </w:r>
      </w:ins>
      <w:ins w:id="1667" w:author="Gerard Blanco Bernal (Student)" w:date="2022-04-07T21:44:00Z">
        <w:r w:rsidR="001C26E7">
          <w:t xml:space="preserve"> the sprint deliverables, the researcher greatly reduced the chance of insufficient resourcing for the implementation of the system as </w:t>
        </w:r>
      </w:ins>
      <w:ins w:id="1668" w:author="Gerard Blanco Bernal (Student)" w:date="2022-04-07T21:45:00Z">
        <w:r w:rsidR="001C26E7">
          <w:t>the</w:t>
        </w:r>
      </w:ins>
      <w:r w:rsidR="007E3448">
        <w:t xml:space="preserve"> </w:t>
      </w:r>
      <w:ins w:id="1669" w:author="Gerard Blanco Bernal (Student)" w:date="2022-04-07T21:45:00Z">
        <w:r w:rsidR="001C26E7">
          <w:t>hardware and software requi</w:t>
        </w:r>
      </w:ins>
      <w:ins w:id="1670" w:author="Gerard Blanco Bernal (Student)" w:date="2022-04-07T21:46:00Z">
        <w:r w:rsidR="001C26E7">
          <w:t>rements, refl</w:t>
        </w:r>
      </w:ins>
      <w:ins w:id="1671" w:author="Gerard Blanco Bernal (Student)" w:date="2022-04-07T21:47:00Z">
        <w:r w:rsidR="001C26E7">
          <w:t>ected by the collected user stories,</w:t>
        </w:r>
      </w:ins>
      <w:ins w:id="1672" w:author="Gerard Blanco Bernal (Student)" w:date="2022-04-07T21:46:00Z">
        <w:r w:rsidR="001C26E7">
          <w:t xml:space="preserve"> were understood from the beginning of development</w:t>
        </w:r>
      </w:ins>
      <w:ins w:id="1673" w:author="Gerard Blanco Bernal (Student)" w:date="2022-04-07T21:47:00Z">
        <w:r w:rsidR="001C26E7">
          <w:t>.</w:t>
        </w:r>
      </w:ins>
    </w:p>
    <w:p w14:paraId="13DC574A" w14:textId="77777777" w:rsidR="00FB38DC" w:rsidRDefault="00FB38DC" w:rsidP="002D68B4">
      <w:pPr>
        <w:rPr>
          <w:ins w:id="1674" w:author="Gerard Blanco Bernal (Student)" w:date="2022-04-05T22:58:00Z"/>
        </w:rPr>
      </w:pPr>
    </w:p>
    <w:p w14:paraId="6B285C93" w14:textId="7498C241" w:rsidR="00543400" w:rsidRDefault="004922B9" w:rsidP="002D68B4">
      <w:pPr>
        <w:rPr>
          <w:ins w:id="1675" w:author="Gerard Blanco Bernal (Student)" w:date="2022-04-07T21:54:00Z"/>
        </w:rPr>
      </w:pPr>
      <w:ins w:id="1676" w:author="Gerard Blanco Bernal (Student)" w:date="2022-04-07T21:54:00Z">
        <w:r>
          <w:t>The main aspects of the prototype which took up the greater part of the development of the syst</w:t>
        </w:r>
      </w:ins>
      <w:ins w:id="1677" w:author="Gerard Blanco Bernal (Student)" w:date="2022-04-07T21:55:00Z">
        <w:r>
          <w:t xml:space="preserve">em were the implementation of the environmental control of the greenhouse, the weed detection capabilities, and the intelligent assistant </w:t>
        </w:r>
      </w:ins>
      <w:r w:rsidR="00EE2D55">
        <w:t>ChatBot</w:t>
      </w:r>
      <w:ins w:id="1678" w:author="Gerard Blanco Bernal (Student)" w:date="2022-04-07T21:59:00Z">
        <w:r>
          <w:t>.</w:t>
        </w:r>
      </w:ins>
    </w:p>
    <w:p w14:paraId="3877916E" w14:textId="5E1305A5" w:rsidR="004922B9" w:rsidRDefault="004922B9" w:rsidP="002D68B4">
      <w:pPr>
        <w:rPr>
          <w:ins w:id="1679" w:author="Gerard Blanco Bernal (Student)" w:date="2022-04-07T21:54:00Z"/>
        </w:rPr>
      </w:pPr>
    </w:p>
    <w:p w14:paraId="59923343" w14:textId="198CADB5" w:rsidR="00C1063F" w:rsidRDefault="009E01B2" w:rsidP="002D68B4">
      <w:pPr>
        <w:rPr>
          <w:ins w:id="1680" w:author="Gerard Blanco Bernal (Student)" w:date="2022-04-08T14:18:00Z"/>
        </w:rPr>
      </w:pPr>
      <w:ins w:id="1681" w:author="Gerard Blanco Bernal (Student)" w:date="2022-04-08T14:00:00Z">
        <w:r>
          <w:t>These features were not developed concurrently</w:t>
        </w:r>
      </w:ins>
      <w:ins w:id="1682" w:author="Gerard Blanco Bernal (Student)" w:date="2022-04-08T14:04:00Z">
        <w:r w:rsidR="00BB16D5">
          <w:t xml:space="preserve">. This was </w:t>
        </w:r>
      </w:ins>
      <w:ins w:id="1683" w:author="Gerard Blanco Bernal (Student)" w:date="2022-04-08T14:10:00Z">
        <w:r w:rsidR="005938BC">
          <w:t xml:space="preserve">done </w:t>
        </w:r>
      </w:ins>
      <w:ins w:id="1684" w:author="Gerard Blanco Bernal (Student)" w:date="2022-04-08T14:05:00Z">
        <w:r w:rsidR="00BB16D5">
          <w:t>because the time the researcher had allocated for each sprint would not be sufficient to make noticeable progress in multiple facets of the proto</w:t>
        </w:r>
      </w:ins>
      <w:ins w:id="1685" w:author="Gerard Blanco Bernal (Student)" w:date="2022-04-08T14:06:00Z">
        <w:r w:rsidR="00BB16D5">
          <w:t>t</w:t>
        </w:r>
      </w:ins>
      <w:ins w:id="1686" w:author="Gerard Blanco Bernal (Student)" w:date="2022-04-08T14:05:00Z">
        <w:r w:rsidR="00BB16D5">
          <w:t>ype</w:t>
        </w:r>
      </w:ins>
      <w:ins w:id="1687" w:author="Gerard Blanco Bernal (Student)" w:date="2022-04-08T14:07:00Z">
        <w:r w:rsidR="005938BC">
          <w:t xml:space="preserve"> at once</w:t>
        </w:r>
      </w:ins>
      <w:ins w:id="1688" w:author="Gerard Blanco Bernal (Student)" w:date="2022-04-08T14:06:00Z">
        <w:r w:rsidR="00BB16D5">
          <w:t xml:space="preserve">, whereas, if the researcher dedicated each development sprint to a specific set of related features the </w:t>
        </w:r>
        <w:r w:rsidR="005938BC">
          <w:t>advancement would be more substa</w:t>
        </w:r>
      </w:ins>
      <w:ins w:id="1689" w:author="Gerard Blanco Bernal (Student)" w:date="2022-04-08T14:07:00Z">
        <w:r w:rsidR="005938BC">
          <w:t xml:space="preserve">ntial and </w:t>
        </w:r>
      </w:ins>
      <w:r w:rsidR="00A84356">
        <w:t xml:space="preserve">would </w:t>
      </w:r>
      <w:ins w:id="1690" w:author="Gerard Blanco Bernal (Student)" w:date="2022-04-08T14:07:00Z">
        <w:r w:rsidR="005938BC">
          <w:t>help in forming a better picture of the state of the prototype.</w:t>
        </w:r>
      </w:ins>
      <w:ins w:id="1691" w:author="Gerard Blanco Bernal (Student)" w:date="2022-04-08T14:08:00Z">
        <w:r w:rsidR="005938BC">
          <w:t xml:space="preserve"> </w:t>
        </w:r>
      </w:ins>
    </w:p>
    <w:p w14:paraId="2C342CC7" w14:textId="77777777" w:rsidR="00C1063F" w:rsidRDefault="00C1063F" w:rsidP="002D68B4">
      <w:pPr>
        <w:rPr>
          <w:ins w:id="1692" w:author="Gerard Blanco Bernal (Student)" w:date="2022-04-08T14:18:00Z"/>
        </w:rPr>
      </w:pPr>
    </w:p>
    <w:p w14:paraId="1ACC7F3C" w14:textId="2F9F642B" w:rsidR="004922B9" w:rsidRDefault="005938BC" w:rsidP="002D68B4">
      <w:pPr>
        <w:rPr>
          <w:ins w:id="1693" w:author="Gerard Blanco Bernal (Student)" w:date="2022-04-07T21:54:00Z"/>
        </w:rPr>
      </w:pPr>
      <w:ins w:id="1694" w:author="Gerard Blanco Bernal (Student)" w:date="2022-04-08T14:08:00Z">
        <w:r>
          <w:t>With careful consideration, the researcher decided that the environmental control of the greenhouse would be the first feature to be tackled</w:t>
        </w:r>
      </w:ins>
      <w:ins w:id="1695" w:author="Gerard Blanco Bernal (Student)" w:date="2022-04-08T14:09:00Z">
        <w:r>
          <w:t xml:space="preserve">, followed by the Telegram </w:t>
        </w:r>
      </w:ins>
      <w:r w:rsidR="00EE2D55">
        <w:t>ChatBot</w:t>
      </w:r>
      <w:ins w:id="1696" w:author="Gerard Blanco Bernal (Student)" w:date="2022-04-08T14:09:00Z">
        <w:r>
          <w:t>, and finally the we</w:t>
        </w:r>
      </w:ins>
      <w:ins w:id="1697" w:author="Gerard Blanco Bernal (Student)" w:date="2022-04-08T14:10:00Z">
        <w:r>
          <w:t xml:space="preserve">ed detection. This order was </w:t>
        </w:r>
      </w:ins>
      <w:ins w:id="1698" w:author="Gerard Blanco Bernal (Student)" w:date="2022-04-08T14:11:00Z">
        <w:r>
          <w:t xml:space="preserve">chosen due to the dependant relationship the </w:t>
        </w:r>
      </w:ins>
      <w:r w:rsidR="00EE2D55">
        <w:t>ChatBot</w:t>
      </w:r>
      <w:ins w:id="1699" w:author="Gerard Blanco Bernal (Student)" w:date="2022-04-08T14:11:00Z">
        <w:r>
          <w:t xml:space="preserve"> and the weed detection had with the environmental control of the greenhouse; </w:t>
        </w:r>
        <w:r w:rsidR="00A560E0">
          <w:t>a user interface was meaningless if there was nothing</w:t>
        </w:r>
      </w:ins>
      <w:ins w:id="1700" w:author="Gerard Blanco Bernal (Student)" w:date="2022-04-08T14:12:00Z">
        <w:r w:rsidR="00A560E0">
          <w:t xml:space="preserve"> for the user</w:t>
        </w:r>
      </w:ins>
      <w:ins w:id="1701" w:author="Gerard Blanco Bernal (Student)" w:date="2022-04-08T14:11:00Z">
        <w:r w:rsidR="00A560E0">
          <w:t xml:space="preserve"> to control or interact</w:t>
        </w:r>
      </w:ins>
      <w:ins w:id="1702" w:author="Gerard Blanco Bernal (Student)" w:date="2022-04-08T14:12:00Z">
        <w:r w:rsidR="00A560E0">
          <w:t xml:space="preserve"> with, and the weed detection </w:t>
        </w:r>
      </w:ins>
      <w:ins w:id="1703" w:author="Gerard Blanco Bernal (Student)" w:date="2022-04-08T14:14:00Z">
        <w:r w:rsidR="00A560E0">
          <w:t xml:space="preserve">was almost a subset of the environmental </w:t>
        </w:r>
      </w:ins>
      <w:ins w:id="1704" w:author="Gerard Blanco Bernal (Student)" w:date="2022-04-08T14:16:00Z">
        <w:r w:rsidR="00A560E0">
          <w:t>control,</w:t>
        </w:r>
      </w:ins>
      <w:ins w:id="1705" w:author="Gerard Blanco Bernal (Student)" w:date="2022-04-08T14:14:00Z">
        <w:r w:rsidR="00A560E0">
          <w:t xml:space="preserve"> so it was not logical to implement it before other more impactful features.</w:t>
        </w:r>
      </w:ins>
      <w:ins w:id="1706" w:author="Gerard Blanco Bernal (Student)" w:date="2022-04-08T14:12:00Z">
        <w:r w:rsidR="00A560E0">
          <w:t xml:space="preserve"> </w:t>
        </w:r>
      </w:ins>
      <w:ins w:id="1707" w:author="Gerard Blanco Bernal (Student)" w:date="2022-04-08T14:16:00Z">
        <w:r w:rsidR="00A560E0">
          <w:t xml:space="preserve">The </w:t>
        </w:r>
      </w:ins>
      <w:ins w:id="1708" w:author="Gerard Blanco Bernal (Student)" w:date="2022-04-08T14:19:00Z">
        <w:r w:rsidR="00C1063F">
          <w:t>researcher’s</w:t>
        </w:r>
      </w:ins>
      <w:ins w:id="1709" w:author="Gerard Blanco Bernal (Student)" w:date="2022-04-08T14:16:00Z">
        <w:r w:rsidR="00A560E0">
          <w:t xml:space="preserve"> </w:t>
        </w:r>
        <w:r w:rsidR="00C1063F">
          <w:t>short-term prior</w:t>
        </w:r>
      </w:ins>
      <w:ins w:id="1710" w:author="Gerard Blanco Bernal (Student)" w:date="2022-04-08T14:17:00Z">
        <w:r w:rsidR="00C1063F">
          <w:t>itizat</w:t>
        </w:r>
      </w:ins>
      <w:ins w:id="1711" w:author="Gerard Blanco Bernal (Student)" w:date="2022-04-08T14:16:00Z">
        <w:r w:rsidR="00C1063F">
          <w:t xml:space="preserve">ion of </w:t>
        </w:r>
      </w:ins>
      <w:ins w:id="1712" w:author="Gerard Blanco Bernal (Student)" w:date="2022-04-08T14:17:00Z">
        <w:r w:rsidR="00C1063F">
          <w:t xml:space="preserve">the capabilities which were crucial to the functionality of the system demonstrated the </w:t>
        </w:r>
      </w:ins>
      <w:ins w:id="1713" w:author="Gerard Blanco Bernal (Student)" w:date="2022-04-08T14:18:00Z">
        <w:r w:rsidR="00C1063F">
          <w:t>support for the long-term implementation of the prototype the researcher wanted to offer.</w:t>
        </w:r>
      </w:ins>
      <w:ins w:id="1714" w:author="Gerard Blanco Bernal (Student)" w:date="2022-04-08T14:17:00Z">
        <w:r w:rsidR="00C1063F">
          <w:t xml:space="preserve"> </w:t>
        </w:r>
      </w:ins>
    </w:p>
    <w:p w14:paraId="6F07594E" w14:textId="07FA0B16" w:rsidR="004922B9" w:rsidRDefault="004922B9" w:rsidP="002D68B4">
      <w:pPr>
        <w:rPr>
          <w:ins w:id="1715" w:author="Gerard Blanco Bernal (Student)" w:date="2022-04-07T21:54:00Z"/>
        </w:rPr>
      </w:pPr>
    </w:p>
    <w:p w14:paraId="1E880750" w14:textId="638D4401" w:rsidR="004922B9" w:rsidRDefault="004922B9" w:rsidP="002D68B4">
      <w:pPr>
        <w:rPr>
          <w:ins w:id="1716" w:author="Gerard Blanco Bernal (Student)" w:date="2022-04-07T21:54:00Z"/>
        </w:rPr>
      </w:pPr>
    </w:p>
    <w:p w14:paraId="3D76C031" w14:textId="4B7C5120" w:rsidR="004922B9" w:rsidRDefault="003710D7" w:rsidP="002D68B4">
      <w:pPr>
        <w:rPr>
          <w:ins w:id="1717" w:author="Gerard Blanco Bernal (Student)" w:date="2022-04-07T23:03:00Z"/>
          <w:b/>
          <w:bCs/>
        </w:rPr>
      </w:pPr>
      <w:ins w:id="1718" w:author="Gerard Blanco Bernal (Student)" w:date="2022-04-07T23:03:00Z">
        <w:r>
          <w:rPr>
            <w:b/>
            <w:bCs/>
          </w:rPr>
          <w:t>5.1 Environment Control</w:t>
        </w:r>
      </w:ins>
    </w:p>
    <w:p w14:paraId="7B410E31" w14:textId="4128D31E" w:rsidR="003710D7" w:rsidRDefault="003710D7" w:rsidP="002D68B4">
      <w:pPr>
        <w:rPr>
          <w:ins w:id="1719" w:author="Gerard Blanco Bernal (Student)" w:date="2022-04-07T23:20:00Z"/>
          <w:b/>
          <w:bCs/>
        </w:rPr>
      </w:pPr>
    </w:p>
    <w:p w14:paraId="4DE6D643" w14:textId="01FD663B" w:rsidR="00CC0CE7" w:rsidRDefault="00CC0CE7" w:rsidP="009743CF">
      <w:pPr>
        <w:rPr>
          <w:ins w:id="1720" w:author="Gerard Blanco Bernal (Student)" w:date="2022-04-08T19:43:00Z"/>
        </w:rPr>
      </w:pPr>
      <w:ins w:id="1721" w:author="Gerard Blanco Bernal (Student)" w:date="2022-04-08T19:40:00Z">
        <w:r>
          <w:t xml:space="preserve">At the beginning of the greenhouse environmental control development, the researcher’s </w:t>
        </w:r>
      </w:ins>
      <w:ins w:id="1722" w:author="Gerard Blanco Bernal (Student)" w:date="2022-04-08T19:42:00Z">
        <w:r>
          <w:t>first objective</w:t>
        </w:r>
      </w:ins>
      <w:ins w:id="1723" w:author="Gerard Blanco Bernal (Student)" w:date="2022-04-08T19:40:00Z">
        <w:r>
          <w:t xml:space="preserve"> was to implement a basic system with </w:t>
        </w:r>
      </w:ins>
      <w:ins w:id="1724" w:author="Gerard Blanco Bernal (Student)" w:date="2022-04-08T19:41:00Z">
        <w:r>
          <w:t xml:space="preserve">enough features so that the prototype could perform </w:t>
        </w:r>
      </w:ins>
      <w:ins w:id="1725" w:author="Gerard Blanco Bernal (Student)" w:date="2022-04-08T19:42:00Z">
        <w:r>
          <w:t>auto</w:t>
        </w:r>
      </w:ins>
      <w:r w:rsidR="0064318E">
        <w:t>mated</w:t>
      </w:r>
      <w:ins w:id="1726" w:author="Gerard Blanco Bernal (Student)" w:date="2022-04-08T19:42:00Z">
        <w:r>
          <w:t xml:space="preserve"> irrigation</w:t>
        </w:r>
      </w:ins>
      <w:ins w:id="1727" w:author="Gerard Blanco Bernal (Student)" w:date="2022-04-08T21:05:00Z">
        <w:r w:rsidR="00023E4A">
          <w:t xml:space="preserve"> and ventilation</w:t>
        </w:r>
      </w:ins>
      <w:ins w:id="1728" w:author="Gerard Blanco Bernal (Student)" w:date="2022-04-08T19:42:00Z">
        <w:r>
          <w:t xml:space="preserve">. The researcher would not concern himself with </w:t>
        </w:r>
        <w:r w:rsidR="00DA245E">
          <w:t xml:space="preserve">the other aspects of the </w:t>
        </w:r>
      </w:ins>
      <w:ins w:id="1729" w:author="Gerard Blanco Bernal (Student)" w:date="2022-04-08T21:05:00Z">
        <w:r w:rsidR="00023E4A">
          <w:t>greenhouse automation</w:t>
        </w:r>
      </w:ins>
      <w:ins w:id="1730" w:author="Gerard Blanco Bernal (Student)" w:date="2022-04-08T19:42:00Z">
        <w:r w:rsidR="00DA245E">
          <w:t xml:space="preserve"> until </w:t>
        </w:r>
      </w:ins>
      <w:ins w:id="1731" w:author="Gerard Blanco Bernal (Student)" w:date="2022-04-08T21:05:00Z">
        <w:r w:rsidR="00023E4A">
          <w:t>these features</w:t>
        </w:r>
      </w:ins>
      <w:ins w:id="1732" w:author="Gerard Blanco Bernal (Student)" w:date="2022-04-08T19:42:00Z">
        <w:r w:rsidR="00DA245E">
          <w:t xml:space="preserve"> w</w:t>
        </w:r>
      </w:ins>
      <w:ins w:id="1733" w:author="Gerard Blanco Bernal (Student)" w:date="2022-04-08T21:05:00Z">
        <w:r w:rsidR="00023E4A">
          <w:t>ere</w:t>
        </w:r>
      </w:ins>
      <w:ins w:id="1734" w:author="Gerard Blanco Bernal (Student)" w:date="2022-04-08T19:42:00Z">
        <w:r w:rsidR="00DA245E">
          <w:t xml:space="preserve"> tried and te</w:t>
        </w:r>
      </w:ins>
      <w:ins w:id="1735" w:author="Gerard Blanco Bernal (Student)" w:date="2022-04-08T19:43:00Z">
        <w:r w:rsidR="00DA245E">
          <w:t>sted.</w:t>
        </w:r>
      </w:ins>
    </w:p>
    <w:p w14:paraId="6DB375CC" w14:textId="7A16F5C5" w:rsidR="00B15107" w:rsidRDefault="00B15107" w:rsidP="009743CF">
      <w:pPr>
        <w:rPr>
          <w:ins w:id="1736" w:author="Gerard Blanco Bernal (Student)" w:date="2022-04-09T14:40:00Z"/>
        </w:rPr>
      </w:pPr>
    </w:p>
    <w:p w14:paraId="5DDF73A9" w14:textId="77777777" w:rsidR="004C4BF0" w:rsidRDefault="004C4BF0" w:rsidP="009743CF">
      <w:pPr>
        <w:rPr>
          <w:ins w:id="1737" w:author="Gerard Blanco Bernal (Student)" w:date="2022-04-08T21:01:00Z"/>
        </w:rPr>
      </w:pPr>
    </w:p>
    <w:p w14:paraId="5BACF823" w14:textId="2AC6C121" w:rsidR="00B15107" w:rsidRPr="00B15107" w:rsidRDefault="00B15107" w:rsidP="009743CF">
      <w:pPr>
        <w:rPr>
          <w:ins w:id="1738" w:author="Gerard Blanco Bernal (Student)" w:date="2022-04-08T19:49:00Z"/>
          <w:b/>
          <w:bCs/>
          <w:rPrChange w:id="1739" w:author="Gerard Blanco Bernal (Student)" w:date="2022-04-08T21:01:00Z">
            <w:rPr>
              <w:ins w:id="1740" w:author="Gerard Blanco Bernal (Student)" w:date="2022-04-08T19:49:00Z"/>
            </w:rPr>
          </w:rPrChange>
        </w:rPr>
      </w:pPr>
      <w:ins w:id="1741" w:author="Gerard Blanco Bernal (Student)" w:date="2022-04-08T21:01:00Z">
        <w:r>
          <w:rPr>
            <w:b/>
            <w:bCs/>
          </w:rPr>
          <w:t>5.1.1</w:t>
        </w:r>
      </w:ins>
      <w:ins w:id="1742" w:author="Gerard Blanco Bernal (Student)" w:date="2022-04-08T21:02:00Z">
        <w:r>
          <w:rPr>
            <w:b/>
            <w:bCs/>
          </w:rPr>
          <w:t xml:space="preserve"> Relay HAT</w:t>
        </w:r>
      </w:ins>
      <w:ins w:id="1743" w:author="Gerard Blanco Bernal (Student)" w:date="2022-04-10T12:37:00Z">
        <w:r w:rsidR="00C3098D">
          <w:rPr>
            <w:b/>
            <w:bCs/>
          </w:rPr>
          <w:t xml:space="preserve"> setup for Irrigation and Ventilation</w:t>
        </w:r>
      </w:ins>
    </w:p>
    <w:p w14:paraId="06BF6D7E" w14:textId="112A9296" w:rsidR="00E63894" w:rsidRDefault="00E63894" w:rsidP="009743CF">
      <w:pPr>
        <w:rPr>
          <w:ins w:id="1744" w:author="Gerard Blanco Bernal (Student)" w:date="2022-04-08T21:02:00Z"/>
        </w:rPr>
      </w:pPr>
    </w:p>
    <w:p w14:paraId="29463F03" w14:textId="2172C269" w:rsidR="00B15107" w:rsidRDefault="00B15107" w:rsidP="009743CF">
      <w:pPr>
        <w:rPr>
          <w:ins w:id="1745" w:author="Gerard Blanco Bernal (Student)" w:date="2022-04-08T21:02:00Z"/>
        </w:rPr>
      </w:pPr>
      <w:ins w:id="1746" w:author="Gerard Blanco Bernal (Student)" w:date="2022-04-08T21:02:00Z">
        <w:r w:rsidRPr="00B15107">
          <w:t xml:space="preserve">As mentioned in the design of </w:t>
        </w:r>
      </w:ins>
      <w:ins w:id="1747" w:author="Gerard Blanco Bernal (Student)" w:date="2022-04-08T21:14:00Z">
        <w:r w:rsidR="005623A4" w:rsidRPr="005623A4">
          <w:t xml:space="preserve">the automated irrigation </w:t>
        </w:r>
      </w:ins>
      <w:ins w:id="1748" w:author="Gerard Blanco Bernal (Student)" w:date="2022-05-01T12:21:00Z">
        <w:r w:rsidR="00B3127E">
          <w:t xml:space="preserve">and ventilation </w:t>
        </w:r>
      </w:ins>
      <w:ins w:id="1749" w:author="Gerard Blanco Bernal (Student)" w:date="2022-04-08T21:14:00Z">
        <w:r w:rsidR="005623A4" w:rsidRPr="005623A4">
          <w:t>of the greenhouse</w:t>
        </w:r>
      </w:ins>
      <w:ins w:id="1750" w:author="Gerard Blanco Bernal (Student)" w:date="2022-04-08T21:02:00Z">
        <w:r w:rsidRPr="00B15107">
          <w:t>, the main hardware utilized for</w:t>
        </w:r>
      </w:ins>
      <w:ins w:id="1751" w:author="Gerard Blanco Bernal (Student)" w:date="2022-04-08T21:14:00Z">
        <w:r w:rsidR="005623A4">
          <w:t xml:space="preserve"> this aspect of the prototype</w:t>
        </w:r>
      </w:ins>
      <w:ins w:id="1752" w:author="Gerard Blanco Bernal (Student)" w:date="2022-04-08T21:02:00Z">
        <w:r w:rsidRPr="00B15107">
          <w:t xml:space="preserve">, other than the Raspberry Pi, was the Relay HAT, </w:t>
        </w:r>
      </w:ins>
      <w:ins w:id="1753" w:author="Gerard Blanco Bernal (Student)" w:date="2022-05-01T12:22:00Z">
        <w:r w:rsidR="00B3127E">
          <w:t>a</w:t>
        </w:r>
      </w:ins>
      <w:ins w:id="1754" w:author="Gerard Blanco Bernal (Student)" w:date="2022-04-08T21:02:00Z">
        <w:r w:rsidRPr="00B15107">
          <w:t xml:space="preserve"> water pump, </w:t>
        </w:r>
      </w:ins>
      <w:ins w:id="1755" w:author="Gerard Blanco Bernal (Student)" w:date="2022-05-01T12:22:00Z">
        <w:r w:rsidR="00B3127E">
          <w:t>a</w:t>
        </w:r>
      </w:ins>
      <w:ins w:id="1756" w:author="Gerard Blanco Bernal (Student)" w:date="2022-04-08T21:02:00Z">
        <w:r w:rsidRPr="00B15107">
          <w:t xml:space="preserve"> NC solenoid valve</w:t>
        </w:r>
      </w:ins>
      <w:ins w:id="1757" w:author="Gerard Blanco Bernal (Student)" w:date="2022-05-01T12:22:00Z">
        <w:r w:rsidR="00B3127E">
          <w:t>, and a DC motor</w:t>
        </w:r>
      </w:ins>
      <w:ins w:id="1758" w:author="Gerard Blanco Bernal (Student)" w:date="2022-04-08T21:02:00Z">
        <w:r w:rsidRPr="00B15107">
          <w:t xml:space="preserve">. In order to operate both </w:t>
        </w:r>
      </w:ins>
      <w:ins w:id="1759" w:author="Gerard Blanco Bernal (Student)" w:date="2022-05-01T12:22:00Z">
        <w:r w:rsidR="00B3127E">
          <w:t xml:space="preserve">the </w:t>
        </w:r>
      </w:ins>
      <w:ins w:id="1760" w:author="Gerard Blanco Bernal (Student)" w:date="2022-04-08T21:02:00Z">
        <w:r w:rsidRPr="00B15107">
          <w:t>water pump</w:t>
        </w:r>
      </w:ins>
      <w:ins w:id="1761" w:author="Gerard Blanco Bernal (Student)" w:date="2022-05-01T12:22:00Z">
        <w:r w:rsidR="00B3127E">
          <w:t xml:space="preserve">, the </w:t>
        </w:r>
      </w:ins>
      <w:ins w:id="1762" w:author="Gerard Blanco Bernal (Student)" w:date="2022-04-08T21:02:00Z">
        <w:r w:rsidRPr="00B15107">
          <w:t>NC solenoid valve</w:t>
        </w:r>
      </w:ins>
      <w:ins w:id="1763" w:author="Gerard Blanco Bernal (Student)" w:date="2022-05-01T12:22:00Z">
        <w:r w:rsidR="00B3127E">
          <w:t xml:space="preserve"> and the motor</w:t>
        </w:r>
      </w:ins>
      <w:ins w:id="1764" w:author="Gerard Blanco Bernal (Student)" w:date="2022-04-08T21:02:00Z">
        <w:r w:rsidRPr="00B15107">
          <w:t>, the researcher had to learn how to control the relays on the Relay HAT so as to turn on/off each component.</w:t>
        </w:r>
      </w:ins>
    </w:p>
    <w:p w14:paraId="75D22B39" w14:textId="77777777" w:rsidR="00B15107" w:rsidRDefault="00B15107" w:rsidP="009743CF">
      <w:pPr>
        <w:rPr>
          <w:ins w:id="1765" w:author="Gerard Blanco Bernal (Student)" w:date="2022-04-08T19:49:00Z"/>
        </w:rPr>
      </w:pPr>
    </w:p>
    <w:p w14:paraId="0E99E5E3" w14:textId="187EB7BC" w:rsidR="002E3A07" w:rsidRDefault="00E63894" w:rsidP="009743CF">
      <w:pPr>
        <w:rPr>
          <w:ins w:id="1766" w:author="Gerard Blanco Bernal (Student)" w:date="2022-04-08T19:56:00Z"/>
        </w:rPr>
      </w:pPr>
      <w:ins w:id="1767" w:author="Gerard Blanco Bernal (Student)" w:date="2022-04-08T19:52:00Z">
        <w:r>
          <w:t>Although explicitly stated in the design section of the report, o</w:t>
        </w:r>
      </w:ins>
      <w:ins w:id="1768" w:author="Gerard Blanco Bernal (Student)" w:date="2022-04-08T19:49:00Z">
        <w:r>
          <w:t>ne thing that wasn’t immediately apparent when</w:t>
        </w:r>
      </w:ins>
      <w:ins w:id="1769" w:author="Gerard Blanco Bernal (Student)" w:date="2022-04-08T19:50:00Z">
        <w:r>
          <w:t xml:space="preserve"> the researcher was dry running the code to activate and deactivate the relays was that</w:t>
        </w:r>
      </w:ins>
      <w:ins w:id="1770" w:author="Gerard Blanco Bernal (Student)" w:date="2022-04-08T19:51:00Z">
        <w:r>
          <w:t xml:space="preserve"> </w:t>
        </w:r>
      </w:ins>
      <w:ins w:id="1771" w:author="Gerard Blanco Bernal (Student)" w:date="2022-04-08T19:53:00Z">
        <w:r w:rsidR="002E3A07">
          <w:t>a</w:t>
        </w:r>
      </w:ins>
      <w:ins w:id="1772" w:author="Gerard Blanco Bernal (Student)" w:date="2022-04-08T19:52:00Z">
        <w:r w:rsidR="002E3A07" w:rsidRPr="002E3A07">
          <w:t xml:space="preserve">ll the terminals </w:t>
        </w:r>
      </w:ins>
      <w:ins w:id="1773" w:author="Gerard Blanco Bernal (Student)" w:date="2022-04-08T19:53:00Z">
        <w:r w:rsidR="002E3A07">
          <w:t>were</w:t>
        </w:r>
      </w:ins>
      <w:ins w:id="1774" w:author="Gerard Blanco Bernal (Student)" w:date="2022-04-08T19:52:00Z">
        <w:r w:rsidR="002E3A07" w:rsidRPr="002E3A07">
          <w:t xml:space="preserve"> low active</w:t>
        </w:r>
      </w:ins>
      <w:ins w:id="1775" w:author="Gerard Blanco Bernal (Student)" w:date="2022-04-08T19:53:00Z">
        <w:r w:rsidR="002E3A07">
          <w:t xml:space="preserve">, meaning </w:t>
        </w:r>
      </w:ins>
      <w:ins w:id="1776" w:author="Gerard Blanco Bernal (Student)" w:date="2022-04-08T19:55:00Z">
        <w:r w:rsidR="002E3A07">
          <w:t>that they are</w:t>
        </w:r>
      </w:ins>
      <w:ins w:id="1777" w:author="Gerard Blanco Bernal (Student)" w:date="2022-04-08T19:53:00Z">
        <w:r w:rsidR="002E3A07">
          <w:t xml:space="preserve"> triggered when the Raspberry Pi I/O output is low. This was very counterintuitive at first, and it wasn’t until t</w:t>
        </w:r>
      </w:ins>
      <w:ins w:id="1778" w:author="Gerard Blanco Bernal (Student)" w:date="2022-04-08T19:54:00Z">
        <w:r w:rsidR="002E3A07">
          <w:t xml:space="preserve">he researcher thoroughly read the documentation for the Relay HAT that he realised the </w:t>
        </w:r>
        <w:r w:rsidR="002E3A07">
          <w:lastRenderedPageBreak/>
          <w:t>control signal had to be reversed</w:t>
        </w:r>
      </w:ins>
      <w:ins w:id="1779" w:author="Gerard Blanco Bernal (Student)" w:date="2022-04-08T19:55:00Z">
        <w:r w:rsidR="002E3A07">
          <w:t xml:space="preserve"> in order for the relay to work as expected.</w:t>
        </w:r>
      </w:ins>
    </w:p>
    <w:p w14:paraId="505B69FB" w14:textId="5DFDB559" w:rsidR="002E3A07" w:rsidRDefault="002E3A07" w:rsidP="009743CF">
      <w:pPr>
        <w:rPr>
          <w:ins w:id="1780" w:author="Gerard Blanco Bernal (Student)" w:date="2022-04-08T19:56:00Z"/>
        </w:rPr>
      </w:pPr>
    </w:p>
    <w:p w14:paraId="6922F823" w14:textId="4A0B5C19" w:rsidR="002E3A07" w:rsidRDefault="002E3A07" w:rsidP="009743CF">
      <w:pPr>
        <w:rPr>
          <w:ins w:id="1781" w:author="Gerard Blanco Bernal (Student)" w:date="2022-04-08T20:08:00Z"/>
        </w:rPr>
      </w:pPr>
      <w:ins w:id="1782" w:author="Gerard Blanco Bernal (Student)" w:date="2022-04-08T19:56:00Z">
        <w:r>
          <w:t xml:space="preserve">Once the terminals on the Relay HAT were opening and </w:t>
        </w:r>
      </w:ins>
      <w:ins w:id="1783" w:author="Gerard Blanco Bernal (Student)" w:date="2022-04-08T19:57:00Z">
        <w:r w:rsidR="00282099">
          <w:t>closing as</w:t>
        </w:r>
      </w:ins>
      <w:ins w:id="1784" w:author="Gerard Blanco Bernal (Student)" w:date="2022-04-08T19:56:00Z">
        <w:r>
          <w:t xml:space="preserve"> intended, the researcher p</w:t>
        </w:r>
      </w:ins>
      <w:ins w:id="1785" w:author="Gerard Blanco Bernal (Student)" w:date="2022-04-08T19:57:00Z">
        <w:r>
          <w:t xml:space="preserve">roceeded to connect the water pump (while it was unplugged, of course). </w:t>
        </w:r>
        <w:r w:rsidR="00282099">
          <w:t xml:space="preserve">As the </w:t>
        </w:r>
      </w:ins>
      <w:ins w:id="1786" w:author="Gerard Blanco Bernal (Student)" w:date="2022-04-08T20:03:00Z">
        <w:r w:rsidR="0061561D">
          <w:t xml:space="preserve">wattage of the </w:t>
        </w:r>
      </w:ins>
      <w:ins w:id="1787" w:author="Gerard Blanco Bernal (Student)" w:date="2022-04-08T20:05:00Z">
        <w:r w:rsidR="0061561D">
          <w:t xml:space="preserve">AC 220V </w:t>
        </w:r>
      </w:ins>
      <w:ins w:id="1788" w:author="Gerard Blanco Bernal (Student)" w:date="2022-04-08T20:03:00Z">
        <w:r w:rsidR="0061561D">
          <w:t xml:space="preserve">water pump was only 3W, </w:t>
        </w:r>
      </w:ins>
      <w:ins w:id="1789" w:author="Gerard Blanco Bernal (Student)" w:date="2022-04-08T20:05:00Z">
        <w:r w:rsidR="0061561D">
          <w:t xml:space="preserve">the current could be </w:t>
        </w:r>
      </w:ins>
      <w:ins w:id="1790" w:author="Gerard Blanco Bernal (Student)" w:date="2022-04-08T20:06:00Z">
        <w:r w:rsidR="0061561D">
          <w:t xml:space="preserve">calculated using </w:t>
        </w:r>
      </w:ins>
      <w:ins w:id="1791" w:author="Gerard Blanco Bernal (Student)" w:date="2022-04-08T20:07:00Z">
        <w:r w:rsidR="0061561D">
          <w:t xml:space="preserve">Watt’s Law and </w:t>
        </w:r>
      </w:ins>
      <w:ins w:id="1792" w:author="Gerard Blanco Bernal (Student)" w:date="2022-04-08T20:06:00Z">
        <w:r w:rsidR="0061561D">
          <w:t>the power formula</w:t>
        </w:r>
      </w:ins>
      <w:ins w:id="1793" w:author="Gerard Blanco Bernal (Student)" w:date="2022-04-08T20:07:00Z">
        <w:r w:rsidR="004E2ADE">
          <w:t>, where power in this case i</w:t>
        </w:r>
      </w:ins>
      <w:ins w:id="1794" w:author="Gerard Blanco Bernal (Student)" w:date="2022-04-08T20:08:00Z">
        <w:r w:rsidR="004E2ADE">
          <w:t>s the wattage of the water pump.</w:t>
        </w:r>
      </w:ins>
    </w:p>
    <w:p w14:paraId="341B6924" w14:textId="04BFCAA0" w:rsidR="004E2ADE" w:rsidRDefault="004E2ADE" w:rsidP="009743CF">
      <w:pPr>
        <w:rPr>
          <w:ins w:id="1795" w:author="Gerard Blanco Bernal (Student)" w:date="2022-04-08T20:08:00Z"/>
        </w:rPr>
      </w:pPr>
    </w:p>
    <w:p w14:paraId="23E97637" w14:textId="59BE2B7C" w:rsidR="004E2ADE" w:rsidRDefault="006E04D8" w:rsidP="009743CF">
      <w:pPr>
        <w:rPr>
          <w:ins w:id="1796" w:author="Gerard Blanco Bernal (Student)" w:date="2022-04-08T20:08:00Z"/>
        </w:rPr>
      </w:pPr>
      <w:ins w:id="1797" w:author="Gerard Blanco Bernal (Student)" w:date="2022-04-08T20:08:00Z">
        <w:r>
          <w:rPr>
            <w:noProof/>
          </w:rPr>
          <w:drawing>
            <wp:anchor distT="0" distB="0" distL="114300" distR="114300" simplePos="0" relativeHeight="251664384" behindDoc="0" locked="0" layoutInCell="1" allowOverlap="1" wp14:anchorId="4BD99351" wp14:editId="6F970BB6">
              <wp:simplePos x="0" y="0"/>
              <wp:positionH relativeFrom="column">
                <wp:posOffset>883920</wp:posOffset>
              </wp:positionH>
              <wp:positionV relativeFrom="paragraph">
                <wp:posOffset>86360</wp:posOffset>
              </wp:positionV>
              <wp:extent cx="1205230" cy="975360"/>
              <wp:effectExtent l="0" t="0" r="7620" b="9525"/>
              <wp:wrapSquare wrapText="bothSides"/>
              <wp:docPr id="23" name="Picture 23" descr="Ohms Law Tutorial and Power in Electrical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hms Law Tutorial and Power in Electrical Circu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5230" cy="9753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AA8969A" w14:textId="2B503FB2" w:rsidR="004E2ADE" w:rsidRDefault="004E2ADE" w:rsidP="009743CF">
      <w:pPr>
        <w:rPr>
          <w:ins w:id="1798" w:author="Gerard Blanco Bernal (Student)" w:date="2022-04-08T20:08:00Z"/>
        </w:rPr>
      </w:pPr>
    </w:p>
    <w:p w14:paraId="34BDA71F" w14:textId="514EDE97" w:rsidR="004E2ADE" w:rsidRDefault="004E2ADE" w:rsidP="009743CF">
      <w:pPr>
        <w:rPr>
          <w:ins w:id="1799" w:author="Gerard Blanco Bernal (Student)" w:date="2022-04-08T20:08:00Z"/>
        </w:rPr>
      </w:pPr>
    </w:p>
    <w:p w14:paraId="2753FF0A" w14:textId="5C6BDBA7" w:rsidR="004E2ADE" w:rsidRDefault="004E2ADE" w:rsidP="009743CF">
      <w:pPr>
        <w:rPr>
          <w:ins w:id="1800" w:author="Gerard Blanco Bernal (Student)" w:date="2022-04-08T20:08:00Z"/>
        </w:rPr>
      </w:pPr>
    </w:p>
    <w:p w14:paraId="30D67846" w14:textId="2ED0F0C5" w:rsidR="004E2ADE" w:rsidRDefault="004E2ADE" w:rsidP="009743CF">
      <w:pPr>
        <w:rPr>
          <w:ins w:id="1801" w:author="Gerard Blanco Bernal (Student)" w:date="2022-04-08T20:08:00Z"/>
        </w:rPr>
      </w:pPr>
    </w:p>
    <w:p w14:paraId="20B17927" w14:textId="5381A0DD" w:rsidR="004E2ADE" w:rsidRDefault="004E2ADE" w:rsidP="009743CF">
      <w:pPr>
        <w:rPr>
          <w:ins w:id="1802" w:author="Gerard Blanco Bernal (Student)" w:date="2022-04-08T20:08:00Z"/>
        </w:rPr>
      </w:pPr>
    </w:p>
    <w:p w14:paraId="2F051401" w14:textId="70DD3C68" w:rsidR="004E2ADE" w:rsidRDefault="004E2ADE" w:rsidP="009743CF">
      <w:pPr>
        <w:rPr>
          <w:ins w:id="1803" w:author="Gerard Blanco Bernal (Student)" w:date="2022-04-08T20:08:00Z"/>
        </w:rPr>
      </w:pPr>
    </w:p>
    <w:p w14:paraId="72635E02" w14:textId="691A7938" w:rsidR="004E2ADE" w:rsidRDefault="004E2ADE" w:rsidP="009743CF">
      <w:pPr>
        <w:rPr>
          <w:ins w:id="1804" w:author="Gerard Blanco Bernal (Student)" w:date="2022-04-08T20:08:00Z"/>
        </w:rPr>
      </w:pPr>
    </w:p>
    <w:p w14:paraId="31BCC1AE" w14:textId="77777777" w:rsidR="00A84356" w:rsidRDefault="00A84356" w:rsidP="00A84356">
      <w:pPr>
        <w:jc w:val="center"/>
        <w:rPr>
          <w:i/>
          <w:iCs/>
        </w:rPr>
      </w:pPr>
    </w:p>
    <w:p w14:paraId="37A95B58" w14:textId="188E9A28" w:rsidR="004E2ADE" w:rsidRPr="00A84356" w:rsidRDefault="00A84356" w:rsidP="00A84356">
      <w:pPr>
        <w:jc w:val="center"/>
        <w:rPr>
          <w:ins w:id="1805" w:author="Gerard Blanco Bernal (Student)" w:date="2022-04-08T20:08:00Z"/>
          <w:i/>
          <w:iCs/>
        </w:rPr>
      </w:pPr>
      <w:r>
        <w:rPr>
          <w:i/>
          <w:iCs/>
        </w:rPr>
        <w:t>Figure 6: Power formula using Watt’s Law</w:t>
      </w:r>
    </w:p>
    <w:p w14:paraId="72F6252B" w14:textId="67FCE046" w:rsidR="004E2ADE" w:rsidRDefault="004E2ADE" w:rsidP="009743CF">
      <w:pPr>
        <w:rPr>
          <w:ins w:id="1806" w:author="Gerard Blanco Bernal (Student)" w:date="2022-04-08T20:08:00Z"/>
        </w:rPr>
      </w:pPr>
    </w:p>
    <w:p w14:paraId="0DCA62F8" w14:textId="77777777" w:rsidR="00A84356" w:rsidRDefault="00A84356" w:rsidP="00616548"/>
    <w:p w14:paraId="2A369CE3" w14:textId="1B582E39" w:rsidR="00616548" w:rsidRDefault="004E2ADE" w:rsidP="00616548">
      <w:pPr>
        <w:rPr>
          <w:ins w:id="1807" w:author="Gerard Blanco Bernal (Student)" w:date="2022-04-08T20:22:00Z"/>
        </w:rPr>
      </w:pPr>
      <w:ins w:id="1808" w:author="Gerard Blanco Bernal (Student)" w:date="2022-04-08T20:09:00Z">
        <w:r>
          <w:t xml:space="preserve">Using the power formula from Figure </w:t>
        </w:r>
      </w:ins>
      <w:r w:rsidR="00A84356">
        <w:t>6</w:t>
      </w:r>
      <w:ins w:id="1809" w:author="Gerard Blanco Bernal (Student)" w:date="2022-04-08T20:09:00Z">
        <w:r>
          <w:t>, the water pump’s amperage could be calc</w:t>
        </w:r>
      </w:ins>
      <w:ins w:id="1810" w:author="Gerard Blanco Bernal (Student)" w:date="2022-04-08T20:10:00Z">
        <w:r>
          <w:t xml:space="preserve">ulated, in this case 0.0136 Amps. As is standard for a </w:t>
        </w:r>
      </w:ins>
      <w:ins w:id="1811" w:author="Gerard Blanco Bernal (Student)" w:date="2022-04-08T20:11:00Z">
        <w:r>
          <w:t xml:space="preserve">such a small amperage, a cable cross section of </w:t>
        </w:r>
      </w:ins>
      <w:ins w:id="1812" w:author="Gerard Blanco Bernal (Student)" w:date="2022-04-08T20:12:00Z">
        <w:r>
          <w:t xml:space="preserve">1.5 </w:t>
        </w:r>
        <w:r w:rsidRPr="004E2ADE">
          <w:t>mm²</w:t>
        </w:r>
        <w:r>
          <w:t xml:space="preserve"> would more than suffice; this cable cross section is normally used for lighting</w:t>
        </w:r>
      </w:ins>
      <w:ins w:id="1813" w:author="Gerard Blanco Bernal (Student)" w:date="2022-04-08T20:13:00Z">
        <w:r w:rsidR="001765B3">
          <w:t xml:space="preserve">, </w:t>
        </w:r>
      </w:ins>
      <w:ins w:id="1814" w:author="Gerard Blanco Bernal (Student)" w:date="2022-04-08T20:14:00Z">
        <w:r w:rsidR="001765B3">
          <w:t>allowing for a maximum of 2300 W.</w:t>
        </w:r>
      </w:ins>
      <w:ins w:id="1815" w:author="Gerard Blanco Bernal (Student)" w:date="2022-04-08T20:10:00Z">
        <w:r>
          <w:t xml:space="preserve"> </w:t>
        </w:r>
      </w:ins>
      <w:ins w:id="1816" w:author="Gerard Blanco Bernal (Student)" w:date="2022-04-08T20:14:00Z">
        <w:r w:rsidR="001765B3">
          <w:t>From here, it was as straightforward as just attaching a</w:t>
        </w:r>
      </w:ins>
      <w:ins w:id="1817" w:author="Gerard Blanco Bernal (Student)" w:date="2022-04-08T20:15:00Z">
        <w:r w:rsidR="001765B3">
          <w:t xml:space="preserve"> male connector</w:t>
        </w:r>
      </w:ins>
      <w:r w:rsidR="00327873">
        <w:t xml:space="preserve"> plug</w:t>
      </w:r>
      <w:ins w:id="1818" w:author="Gerard Blanco Bernal (Student)" w:date="2022-04-08T20:15:00Z">
        <w:r w:rsidR="001765B3">
          <w:t xml:space="preserve"> which would plug into the mains electricity via the re</w:t>
        </w:r>
      </w:ins>
      <w:ins w:id="1819" w:author="Gerard Blanco Bernal (Student)" w:date="2022-04-08T20:16:00Z">
        <w:r w:rsidR="001765B3">
          <w:t>lay hat</w:t>
        </w:r>
      </w:ins>
      <w:ins w:id="1820" w:author="Gerard Blanco Bernal (Student)" w:date="2022-04-08T20:17:00Z">
        <w:r w:rsidR="001765B3">
          <w:t xml:space="preserve">. </w:t>
        </w:r>
      </w:ins>
      <w:ins w:id="1821" w:author="Gerard Blanco Bernal (Student)" w:date="2022-04-08T20:21:00Z">
        <w:r w:rsidR="00616548">
          <w:t xml:space="preserve">The live wire </w:t>
        </w:r>
      </w:ins>
      <w:r w:rsidR="00647389">
        <w:t xml:space="preserve">was </w:t>
      </w:r>
      <w:ins w:id="1822" w:author="Gerard Blanco Bernal (Student)" w:date="2022-04-08T20:21:00Z">
        <w:r w:rsidR="00616548">
          <w:t>connected to one of the terminals on the Relay HAT</w:t>
        </w:r>
      </w:ins>
      <w:ins w:id="1823" w:author="Gerard Blanco Bernal (Student)" w:date="2022-04-08T20:22:00Z">
        <w:r w:rsidR="00616548">
          <w:t>,</w:t>
        </w:r>
      </w:ins>
      <w:r w:rsidR="00647389">
        <w:t xml:space="preserve"> and the neutral wire was connected directly to the male connector</w:t>
      </w:r>
      <w:r w:rsidR="00327873">
        <w:t xml:space="preserve"> plug</w:t>
      </w:r>
      <w:r w:rsidR="00F525DB">
        <w:t xml:space="preserve"> (better seen in Figure 7)</w:t>
      </w:r>
      <w:r w:rsidR="00647389">
        <w:t xml:space="preserve">, </w:t>
      </w:r>
      <w:ins w:id="1824" w:author="Gerard Blanco Bernal (Student)" w:date="2022-04-08T20:22:00Z">
        <w:r w:rsidR="00616548">
          <w:t>completing all the wiring necessary to operate the water pump from the Raspberry Pi.</w:t>
        </w:r>
      </w:ins>
    </w:p>
    <w:p w14:paraId="12CCD230" w14:textId="56A82B9E" w:rsidR="00616548" w:rsidRDefault="00616548" w:rsidP="00616548">
      <w:pPr>
        <w:rPr>
          <w:ins w:id="1825" w:author="Gerard Blanco Bernal (Student)" w:date="2022-04-08T20:22:00Z"/>
        </w:rPr>
      </w:pPr>
    </w:p>
    <w:p w14:paraId="0C9E1E60" w14:textId="05DA4068" w:rsidR="00616548" w:rsidRDefault="006052CA">
      <w:pPr>
        <w:rPr>
          <w:ins w:id="1826" w:author="Gerard Blanco Bernal (Student)" w:date="2022-04-08T19:52:00Z"/>
        </w:rPr>
      </w:pPr>
      <w:ins w:id="1827" w:author="Gerard Blanco Bernal (Student)" w:date="2022-04-08T20:23:00Z">
        <w:r>
          <w:t>The NC solenoid valve would be connected following a very similar process.</w:t>
        </w:r>
      </w:ins>
      <w:r w:rsidR="00B8409D">
        <w:t xml:space="preserve"> </w:t>
      </w:r>
      <w:ins w:id="1828" w:author="Gerard Blanco Bernal (Student)" w:date="2022-04-08T20:27:00Z">
        <w:r>
          <w:t>A 12V AC to DC converter was instead used to power</w:t>
        </w:r>
      </w:ins>
      <w:ins w:id="1829" w:author="Gerard Blanco Bernal (Student)" w:date="2022-04-08T20:28:00Z">
        <w:r w:rsidR="00073F5D">
          <w:t xml:space="preserve"> the NC solenoid valve, wired in the same way as the water pump; a live wire </w:t>
        </w:r>
      </w:ins>
      <w:r w:rsidR="005F3746">
        <w:t>was</w:t>
      </w:r>
      <w:ins w:id="1830" w:author="Gerard Blanco Bernal (Student)" w:date="2022-04-08T20:28:00Z">
        <w:r w:rsidR="00073F5D">
          <w:t xml:space="preserve"> fed into the Relay Hat from the </w:t>
        </w:r>
      </w:ins>
      <w:ins w:id="1831" w:author="Gerard Blanco Bernal (Student)" w:date="2022-04-08T20:29:00Z">
        <w:r w:rsidR="00073F5D">
          <w:t>adapter, and out towards the solenoid valve. This was all that was required to finish assembling the minimum hardware necessary to control a basic automated irrigation system.</w:t>
        </w:r>
      </w:ins>
    </w:p>
    <w:p w14:paraId="42AA008C" w14:textId="77777777" w:rsidR="00D66875" w:rsidRDefault="00D66875" w:rsidP="009743CF">
      <w:pPr>
        <w:rPr>
          <w:ins w:id="1832" w:author="Gerard Blanco Bernal (Student)" w:date="2022-04-08T20:49:00Z"/>
          <w:noProof/>
        </w:rPr>
      </w:pPr>
    </w:p>
    <w:p w14:paraId="33A66046" w14:textId="26328996" w:rsidR="00B15107" w:rsidRDefault="006158FF" w:rsidP="009743CF">
      <w:pPr>
        <w:rPr>
          <w:ins w:id="1833" w:author="Gerard Blanco Bernal (Student)" w:date="2022-04-08T21:15:00Z"/>
        </w:rPr>
      </w:pPr>
      <w:ins w:id="1834" w:author="Gerard Blanco Bernal (Student)" w:date="2022-04-08T20:56:00Z">
        <w:r>
          <w:t>However, the Relay HAT still had</w:t>
        </w:r>
      </w:ins>
      <w:ins w:id="1835" w:author="Gerard Blanco Bernal (Student)" w:date="2022-04-08T20:58:00Z">
        <w:r>
          <w:t xml:space="preserve"> </w:t>
        </w:r>
      </w:ins>
      <w:ins w:id="1836" w:author="Gerard Blanco Bernal (Student)" w:date="2022-04-08T20:56:00Z">
        <w:r>
          <w:t>one</w:t>
        </w:r>
      </w:ins>
      <w:ins w:id="1837" w:author="Gerard Blanco Bernal (Student)" w:date="2022-04-08T22:38:00Z">
        <w:r w:rsidR="006B43EF">
          <w:t xml:space="preserve"> free</w:t>
        </w:r>
      </w:ins>
      <w:ins w:id="1838" w:author="Gerard Blanco Bernal (Student)" w:date="2022-04-08T20:56:00Z">
        <w:r>
          <w:t xml:space="preserve"> </w:t>
        </w:r>
      </w:ins>
      <w:ins w:id="1839" w:author="Gerard Blanco Bernal (Student)" w:date="2022-04-08T20:57:00Z">
        <w:r>
          <w:t>terminal left to use</w:t>
        </w:r>
      </w:ins>
      <w:ins w:id="1840" w:author="Gerard Blanco Bernal (Student)" w:date="2022-04-08T20:58:00Z">
        <w:r>
          <w:t xml:space="preserve">, and there was only one other piece of hardware that </w:t>
        </w:r>
        <w:r w:rsidR="00B15107">
          <w:t xml:space="preserve">could not be operated with the </w:t>
        </w:r>
      </w:ins>
      <w:ins w:id="1841" w:author="Gerard Blanco Bernal (Student)" w:date="2022-04-08T20:59:00Z">
        <w:r w:rsidR="00B15107">
          <w:t>Raspberry Pi’s 3.3V and 5V GPIO pins</w:t>
        </w:r>
      </w:ins>
      <w:ins w:id="1842" w:author="Gerard Blanco Bernal (Student)" w:date="2022-04-08T21:00:00Z">
        <w:r w:rsidR="00B15107">
          <w:t xml:space="preserve"> - </w:t>
        </w:r>
      </w:ins>
      <w:ins w:id="1843" w:author="Gerard Blanco Bernal (Student)" w:date="2022-04-08T20:59:00Z">
        <w:r w:rsidR="00B15107">
          <w:t xml:space="preserve">the </w:t>
        </w:r>
      </w:ins>
      <w:ins w:id="1844" w:author="Gerard Blanco Bernal (Student)" w:date="2022-04-08T21:00:00Z">
        <w:r w:rsidR="00B15107">
          <w:t>DC motor.</w:t>
        </w:r>
      </w:ins>
      <w:ins w:id="1845" w:author="Gerard Blanco Bernal (Student)" w:date="2022-04-08T21:06:00Z">
        <w:r w:rsidR="00023E4A">
          <w:t xml:space="preserve"> </w:t>
        </w:r>
      </w:ins>
      <w:ins w:id="1846" w:author="Gerard Blanco Bernal (Student)" w:date="2022-04-08T21:00:00Z">
        <w:r w:rsidR="00B15107">
          <w:t xml:space="preserve">The DC motor would tackle the temperature regulation </w:t>
        </w:r>
      </w:ins>
      <w:ins w:id="1847" w:author="Gerard Blanco Bernal (Student)" w:date="2022-04-08T21:01:00Z">
        <w:r w:rsidR="00B15107">
          <w:t>and ventilation in the greenhouse</w:t>
        </w:r>
      </w:ins>
      <w:ins w:id="1848" w:author="Gerard Blanco Bernal (Student)" w:date="2022-04-08T21:06:00Z">
        <w:r w:rsidR="00023E4A">
          <w:t xml:space="preserve">. </w:t>
        </w:r>
      </w:ins>
    </w:p>
    <w:p w14:paraId="6F14207D" w14:textId="722F5AEF" w:rsidR="005623A4" w:rsidRDefault="005623A4" w:rsidP="009743CF">
      <w:pPr>
        <w:rPr>
          <w:ins w:id="1849" w:author="Gerard Blanco Bernal (Student)" w:date="2022-04-08T21:15:00Z"/>
        </w:rPr>
      </w:pPr>
    </w:p>
    <w:p w14:paraId="30BFDD69" w14:textId="017D4A0F" w:rsidR="00A638B6" w:rsidRPr="00A638B6" w:rsidRDefault="005623A4" w:rsidP="007912BF">
      <w:pPr>
        <w:rPr>
          <w:ins w:id="1850" w:author="Gerard Blanco Bernal (Student)" w:date="2022-04-09T14:50:00Z"/>
          <w:b/>
          <w:bCs/>
          <w:rPrChange w:id="1851" w:author="Gerard Blanco Bernal (Student)" w:date="2022-04-09T14:51:00Z">
            <w:rPr>
              <w:ins w:id="1852" w:author="Gerard Blanco Bernal (Student)" w:date="2022-04-09T14:50:00Z"/>
            </w:rPr>
          </w:rPrChange>
        </w:rPr>
      </w:pPr>
      <w:ins w:id="1853" w:author="Gerard Blanco Bernal (Student)" w:date="2022-04-08T21:15:00Z">
        <w:r>
          <w:t xml:space="preserve">The wiring of the DC motor was identical to that of the solenoid valve </w:t>
        </w:r>
      </w:ins>
      <w:ins w:id="1854" w:author="Gerard Blanco Bernal (Student)" w:date="2022-04-08T22:21:00Z">
        <w:r w:rsidR="007912BF">
          <w:t>since</w:t>
        </w:r>
      </w:ins>
      <w:ins w:id="1855" w:author="Gerard Blanco Bernal (Student)" w:date="2022-04-08T21:15:00Z">
        <w:r>
          <w:t xml:space="preserve"> the researcher</w:t>
        </w:r>
      </w:ins>
      <w:ins w:id="1856" w:author="Gerard Blanco Bernal (Student)" w:date="2022-04-08T22:21:00Z">
        <w:r w:rsidR="007912BF">
          <w:t xml:space="preserve"> had already</w:t>
        </w:r>
      </w:ins>
      <w:ins w:id="1857" w:author="Gerard Blanco Bernal (Student)" w:date="2022-04-08T21:15:00Z">
        <w:r>
          <w:t xml:space="preserve"> made sure that both of these </w:t>
        </w:r>
      </w:ins>
      <w:ins w:id="1858" w:author="Gerard Blanco Bernal (Student)" w:date="2022-04-08T21:16:00Z">
        <w:r>
          <w:t>artefacts</w:t>
        </w:r>
      </w:ins>
      <w:ins w:id="1859" w:author="Gerard Blanco Bernal (Student)" w:date="2022-04-08T21:15:00Z">
        <w:r>
          <w:t xml:space="preserve"> that</w:t>
        </w:r>
      </w:ins>
      <w:ins w:id="1860" w:author="Gerard Blanco Bernal (Student)" w:date="2022-04-08T22:21:00Z">
        <w:r w:rsidR="007912BF">
          <w:t xml:space="preserve"> need</w:t>
        </w:r>
      </w:ins>
      <w:ins w:id="1861" w:author="Gerard Blanco Bernal (Student)" w:date="2022-04-08T22:38:00Z">
        <w:r w:rsidR="006B43EF">
          <w:t>ed</w:t>
        </w:r>
      </w:ins>
      <w:ins w:id="1862" w:author="Gerard Blanco Bernal (Student)" w:date="2022-04-08T22:21:00Z">
        <w:r w:rsidR="007912BF">
          <w:t xml:space="preserve"> a </w:t>
        </w:r>
      </w:ins>
      <w:ins w:id="1863" w:author="Gerard Blanco Bernal (Student)" w:date="2022-04-08T21:16:00Z">
        <w:r>
          <w:t xml:space="preserve">DC </w:t>
        </w:r>
      </w:ins>
      <w:ins w:id="1864" w:author="Gerard Blanco Bernal (Student)" w:date="2022-04-08T22:21:00Z">
        <w:r w:rsidR="007912BF">
          <w:t xml:space="preserve">power supply </w:t>
        </w:r>
      </w:ins>
      <w:ins w:id="1865" w:author="Gerard Blanco Bernal (Student)" w:date="2022-04-08T21:16:00Z">
        <w:r>
          <w:t>operated with 12V</w:t>
        </w:r>
      </w:ins>
      <w:ins w:id="1866" w:author="Gerard Blanco Bernal (Student)" w:date="2022-04-08T21:17:00Z">
        <w:r>
          <w:t xml:space="preserve">. The only change that the researcher had to make to the wiring of the solenoid valve was to </w:t>
        </w:r>
      </w:ins>
      <w:ins w:id="1867" w:author="Gerard Blanco Bernal (Student)" w:date="2022-04-08T22:21:00Z">
        <w:r w:rsidR="007912BF">
          <w:t>feed</w:t>
        </w:r>
      </w:ins>
      <w:ins w:id="1868" w:author="Gerard Blanco Bernal (Student)" w:date="2022-04-08T21:18:00Z">
        <w:r>
          <w:t xml:space="preserve"> the live and neutral wire</w:t>
        </w:r>
      </w:ins>
      <w:ins w:id="1869" w:author="Gerard Blanco Bernal (Student)" w:date="2022-04-08T22:21:00Z">
        <w:r w:rsidR="007912BF">
          <w:t xml:space="preserve"> into junction strips s</w:t>
        </w:r>
      </w:ins>
      <w:ins w:id="1870" w:author="Gerard Blanco Bernal (Student)" w:date="2022-04-08T22:22:00Z">
        <w:r w:rsidR="007912BF">
          <w:t xml:space="preserve">o that the DC </w:t>
        </w:r>
        <w:r w:rsidR="007912BF">
          <w:t xml:space="preserve">motor’s wiring circuit could be attached to the adapter. </w:t>
        </w:r>
      </w:ins>
      <w:ins w:id="1871" w:author="Gerard Blanco Bernal (Student)" w:date="2022-04-09T14:50:00Z">
        <w:r w:rsidR="00A638B6">
          <w:t>Additionally, the resear</w:t>
        </w:r>
      </w:ins>
      <w:ins w:id="1872" w:author="Gerard Blanco Bernal (Student)" w:date="2022-04-09T14:51:00Z">
        <w:r w:rsidR="00A638B6">
          <w:t>cher was going to use a</w:t>
        </w:r>
      </w:ins>
      <w:ins w:id="1873" w:author="Gerard Blanco Bernal (Student)" w:date="2022-04-09T14:53:00Z">
        <w:r w:rsidR="00A638B6">
          <w:t>n</w:t>
        </w:r>
      </w:ins>
      <w:ins w:id="1874" w:author="Gerard Blanco Bernal (Student)" w:date="2022-04-09T14:51:00Z">
        <w:r w:rsidR="00A638B6">
          <w:t xml:space="preserve"> L298N motor driver as an interface </w:t>
        </w:r>
        <w:r w:rsidR="00A638B6" w:rsidRPr="00A638B6">
          <w:t>between the motor and the control circuits</w:t>
        </w:r>
      </w:ins>
      <w:ins w:id="1875" w:author="Gerard Blanco Bernal (Student)" w:date="2022-04-09T14:52:00Z">
        <w:r w:rsidR="00A638B6">
          <w:t xml:space="preserve">, this way allowing </w:t>
        </w:r>
      </w:ins>
      <w:r w:rsidR="005F3746">
        <w:t xml:space="preserve">for </w:t>
      </w:r>
      <w:ins w:id="1876" w:author="Gerard Blanco Bernal (Student)" w:date="2022-04-09T14:52:00Z">
        <w:r w:rsidR="00A638B6">
          <w:t>speed and direction control</w:t>
        </w:r>
      </w:ins>
      <w:ins w:id="1877" w:author="Gerard Blanco Bernal (Student)" w:date="2022-04-09T14:53:00Z">
        <w:r w:rsidR="00A638B6">
          <w:t xml:space="preserve"> of the motor.</w:t>
        </w:r>
      </w:ins>
    </w:p>
    <w:p w14:paraId="006C7326" w14:textId="77777777" w:rsidR="00A638B6" w:rsidRDefault="00A638B6" w:rsidP="007912BF">
      <w:pPr>
        <w:rPr>
          <w:ins w:id="1878" w:author="Gerard Blanco Bernal (Student)" w:date="2022-04-09T14:50:00Z"/>
        </w:rPr>
      </w:pPr>
    </w:p>
    <w:p w14:paraId="56CE0D69" w14:textId="4B9DD11F" w:rsidR="00D113DB" w:rsidRDefault="007912BF" w:rsidP="007912BF">
      <w:pPr>
        <w:rPr>
          <w:ins w:id="1879" w:author="Gerard Blanco Bernal (Student)" w:date="2022-04-08T22:24:00Z"/>
        </w:rPr>
      </w:pPr>
      <w:ins w:id="1880" w:author="Gerard Blanco Bernal (Student)" w:date="2022-04-08T22:22:00Z">
        <w:r>
          <w:t xml:space="preserve">For a better visualisation of the complete wiring of all three high voltage </w:t>
        </w:r>
      </w:ins>
      <w:ins w:id="1881" w:author="Gerard Blanco Bernal (Student)" w:date="2022-04-08T22:23:00Z">
        <w:r>
          <w:t>electrical components</w:t>
        </w:r>
      </w:ins>
      <w:ins w:id="1882" w:author="Gerard Blanco Bernal (Student)" w:date="2022-04-08T22:24:00Z">
        <w:r>
          <w:t xml:space="preserve"> using the Relay HAT</w:t>
        </w:r>
      </w:ins>
      <w:ins w:id="1883" w:author="Gerard Blanco Bernal (Student)" w:date="2022-04-08T22:23:00Z">
        <w:r>
          <w:t>, pleas</w:t>
        </w:r>
      </w:ins>
      <w:ins w:id="1884" w:author="Gerard Blanco Bernal (Student)" w:date="2022-04-08T22:24:00Z">
        <w:r>
          <w:t>e refer to the diagram below.</w:t>
        </w:r>
      </w:ins>
    </w:p>
    <w:p w14:paraId="3B954912" w14:textId="5D6E3E5F" w:rsidR="007912BF" w:rsidRDefault="007912BF" w:rsidP="007912BF">
      <w:pPr>
        <w:rPr>
          <w:ins w:id="1885" w:author="Gerard Blanco Bernal (Student)" w:date="2022-05-01T12:25:00Z"/>
        </w:rPr>
      </w:pPr>
    </w:p>
    <w:p w14:paraId="695B9BE6" w14:textId="77777777" w:rsidR="001C3466" w:rsidRDefault="001C3466" w:rsidP="007912BF">
      <w:pPr>
        <w:rPr>
          <w:ins w:id="1886" w:author="Gerard Blanco Bernal (Student)" w:date="2022-04-08T22:24:00Z"/>
        </w:rPr>
      </w:pPr>
    </w:p>
    <w:p w14:paraId="6D199AC1" w14:textId="77777777" w:rsidR="004F25FA" w:rsidRDefault="004F25FA">
      <w:pPr>
        <w:rPr>
          <w:ins w:id="1887" w:author="Gerard Blanco Bernal (Student)" w:date="2022-04-08T21:09:00Z"/>
        </w:rPr>
      </w:pPr>
    </w:p>
    <w:p w14:paraId="79C69138" w14:textId="56A4EA9D" w:rsidR="00B054DB" w:rsidRDefault="00D548FB" w:rsidP="009743CF">
      <w:pPr>
        <w:rPr>
          <w:ins w:id="1888" w:author="Gerard Blanco Bernal (Student)" w:date="2022-04-11T09:32:00Z"/>
        </w:rPr>
      </w:pPr>
      <w:ins w:id="1889" w:author="Gerard Blanco Bernal (Student)" w:date="2022-04-29T09:50:00Z">
        <w:r w:rsidRPr="00D548FB">
          <w:rPr>
            <w:noProof/>
          </w:rPr>
          <w:drawing>
            <wp:inline distT="0" distB="0" distL="0" distR="0" wp14:anchorId="0FC9699F" wp14:editId="2B11DEC9">
              <wp:extent cx="3003550" cy="2430145"/>
              <wp:effectExtent l="0" t="0" r="6350" b="825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1"/>
                      <a:stretch>
                        <a:fillRect/>
                      </a:stretch>
                    </pic:blipFill>
                    <pic:spPr>
                      <a:xfrm>
                        <a:off x="0" y="0"/>
                        <a:ext cx="3003550" cy="2430145"/>
                      </a:xfrm>
                      <a:prstGeom prst="rect">
                        <a:avLst/>
                      </a:prstGeom>
                    </pic:spPr>
                  </pic:pic>
                </a:graphicData>
              </a:graphic>
            </wp:inline>
          </w:drawing>
        </w:r>
      </w:ins>
    </w:p>
    <w:p w14:paraId="560C08D5" w14:textId="27219FA5" w:rsidR="005F6F60" w:rsidRDefault="005F6F60" w:rsidP="009743CF">
      <w:pPr>
        <w:rPr>
          <w:ins w:id="1890" w:author="Gerard Blanco Bernal (Student)" w:date="2022-05-01T12:25:00Z"/>
        </w:rPr>
      </w:pPr>
    </w:p>
    <w:p w14:paraId="4FF645D9" w14:textId="77777777" w:rsidR="00A91BD0" w:rsidRDefault="00A91BD0" w:rsidP="009743CF">
      <w:pPr>
        <w:rPr>
          <w:ins w:id="1891" w:author="Gerard Blanco Bernal (Student)" w:date="2022-04-08T22:35:00Z"/>
        </w:rPr>
      </w:pPr>
    </w:p>
    <w:p w14:paraId="5863B4F5" w14:textId="28B87D4E" w:rsidR="00C81AF5" w:rsidRPr="00C81AF5" w:rsidRDefault="00C81AF5" w:rsidP="00C81AF5">
      <w:pPr>
        <w:jc w:val="center"/>
        <w:rPr>
          <w:i/>
          <w:iCs/>
        </w:rPr>
      </w:pPr>
      <w:r>
        <w:rPr>
          <w:i/>
          <w:iCs/>
        </w:rPr>
        <w:t>Figure 7: W</w:t>
      </w:r>
      <w:r w:rsidRPr="00C81AF5">
        <w:rPr>
          <w:i/>
          <w:iCs/>
        </w:rPr>
        <w:t>iring of all three high voltage electrical components using the Relay HAT</w:t>
      </w:r>
    </w:p>
    <w:p w14:paraId="24DA9E3B" w14:textId="29BDB1DC" w:rsidR="00C81AF5" w:rsidRDefault="00C81AF5" w:rsidP="009743CF">
      <w:pPr>
        <w:rPr>
          <w:ins w:id="1892" w:author="Gerard Blanco Bernal (Student)" w:date="2022-05-01T12:25:00Z"/>
        </w:rPr>
      </w:pPr>
    </w:p>
    <w:p w14:paraId="6D5D15FE" w14:textId="32024EC0" w:rsidR="00A91BD0" w:rsidRDefault="00A91BD0" w:rsidP="009743CF">
      <w:pPr>
        <w:rPr>
          <w:ins w:id="1893" w:author="Gerard Blanco Bernal (Student)" w:date="2022-05-01T12:25:00Z"/>
        </w:rPr>
      </w:pPr>
    </w:p>
    <w:p w14:paraId="1D93F930" w14:textId="77777777" w:rsidR="000B3B57" w:rsidRDefault="000B3B57" w:rsidP="009743CF"/>
    <w:p w14:paraId="20FC46B1" w14:textId="0421EF01" w:rsidR="002C55C1" w:rsidRDefault="002C55C1" w:rsidP="009743CF">
      <w:pPr>
        <w:rPr>
          <w:ins w:id="1894" w:author="Gerard Blanco Bernal (Student)" w:date="2022-04-11T09:40:00Z"/>
        </w:rPr>
      </w:pPr>
      <w:ins w:id="1895" w:author="Gerard Blanco Bernal (Student)" w:date="2022-04-11T09:40:00Z">
        <w:r>
          <w:t xml:space="preserve">Figure </w:t>
        </w:r>
      </w:ins>
      <w:r w:rsidR="00F525DB">
        <w:t>7</w:t>
      </w:r>
      <w:ins w:id="1896" w:author="Gerard Blanco Bernal (Student)" w:date="2022-04-11T09:40:00Z">
        <w:r>
          <w:t xml:space="preserve"> above shows how the Relay HAT </w:t>
        </w:r>
      </w:ins>
      <w:ins w:id="1897" w:author="Gerard Blanco Bernal (Student)" w:date="2022-04-11T09:41:00Z">
        <w:r>
          <w:t>closes each respective circuit by bridgin</w:t>
        </w:r>
      </w:ins>
      <w:ins w:id="1898" w:author="Gerard Blanco Bernal (Student)" w:date="2022-04-11T09:42:00Z">
        <w:r>
          <w:t xml:space="preserve">g the </w:t>
        </w:r>
      </w:ins>
      <w:ins w:id="1899" w:author="Gerard Blanco Bernal (Student)" w:date="2022-04-11T10:03:00Z">
        <w:r w:rsidR="0077405E">
          <w:t>live</w:t>
        </w:r>
      </w:ins>
      <w:ins w:id="1900" w:author="Gerard Blanco Bernal (Student)" w:date="2022-04-11T09:42:00Z">
        <w:r>
          <w:t xml:space="preserve"> wire (denoted ‘</w:t>
        </w:r>
      </w:ins>
      <w:ins w:id="1901" w:author="Gerard Blanco Bernal (Student)" w:date="2022-04-11T10:03:00Z">
        <w:r w:rsidR="0077405E">
          <w:t>L</w:t>
        </w:r>
      </w:ins>
      <w:ins w:id="1902" w:author="Gerard Blanco Bernal (Student)" w:date="2022-04-11T09:42:00Z">
        <w:r>
          <w:t xml:space="preserve">’ in the diagram) for both the 220V AC circuit for the water pump and the 12V DC circuit for the </w:t>
        </w:r>
        <w:r w:rsidR="001853E3">
          <w:t xml:space="preserve">solenoid valve and </w:t>
        </w:r>
      </w:ins>
      <w:ins w:id="1903" w:author="Gerard Blanco Bernal (Student)" w:date="2022-04-11T09:57:00Z">
        <w:r w:rsidR="001E17E7">
          <w:t xml:space="preserve">DC </w:t>
        </w:r>
      </w:ins>
      <w:ins w:id="1904" w:author="Gerard Blanco Bernal (Student)" w:date="2022-04-11T09:42:00Z">
        <w:r w:rsidR="001853E3">
          <w:t>motor.</w:t>
        </w:r>
      </w:ins>
    </w:p>
    <w:p w14:paraId="2DF148D1" w14:textId="77777777" w:rsidR="002C55C1" w:rsidRDefault="002C55C1" w:rsidP="009743CF">
      <w:pPr>
        <w:rPr>
          <w:ins w:id="1905" w:author="Gerard Blanco Bernal (Student)" w:date="2022-04-11T09:40:00Z"/>
        </w:rPr>
      </w:pPr>
    </w:p>
    <w:p w14:paraId="055D6678" w14:textId="752A4DA7" w:rsidR="00B054DB" w:rsidRDefault="002C55C1" w:rsidP="009743CF">
      <w:pPr>
        <w:rPr>
          <w:ins w:id="1906" w:author="Gerard Blanco Bernal (Student)" w:date="2022-04-11T09:37:00Z"/>
        </w:rPr>
      </w:pPr>
      <w:ins w:id="1907" w:author="Gerard Blanco Bernal (Student)" w:date="2022-04-11T09:37:00Z">
        <w:r>
          <w:t xml:space="preserve">It is worth noting that the </w:t>
        </w:r>
      </w:ins>
      <w:r w:rsidR="006D4C65">
        <w:t>L298N Driver</w:t>
      </w:r>
      <w:ins w:id="1908" w:author="Gerard Blanco Bernal (Student)" w:date="2022-04-11T09:37:00Z">
        <w:r>
          <w:t xml:space="preserve"> in the diagram above i</w:t>
        </w:r>
      </w:ins>
      <w:ins w:id="1909" w:author="Gerard Blanco Bernal (Student)" w:date="2022-04-11T09:38:00Z">
        <w:r>
          <w:t>s connected to the Raspberry Pi GPIO pins and Ground (GND) pins. This was necessary in order to use the motor</w:t>
        </w:r>
      </w:ins>
      <w:ins w:id="1910" w:author="Gerard Blanco Bernal (Student)" w:date="2022-04-11T09:39:00Z">
        <w:r>
          <w:t xml:space="preserve"> driver adequately.</w:t>
        </w:r>
      </w:ins>
      <w:ins w:id="1911" w:author="Gerard Blanco Bernal (Student)" w:date="2022-04-11T09:42:00Z">
        <w:r w:rsidR="001853E3">
          <w:t xml:space="preserve"> </w:t>
        </w:r>
      </w:ins>
      <w:ins w:id="1912" w:author="Gerard Blanco Bernal (Student)" w:date="2022-04-11T09:43:00Z">
        <w:r w:rsidR="001853E3">
          <w:t>The diagram below shows a more accurate representation of how the Raspberry Pi connects to the L298N driver.</w:t>
        </w:r>
      </w:ins>
    </w:p>
    <w:p w14:paraId="18417D32" w14:textId="1035DA96" w:rsidR="002C55C1" w:rsidRDefault="002C55C1" w:rsidP="009743CF">
      <w:pPr>
        <w:rPr>
          <w:ins w:id="1913" w:author="Gerard Blanco Bernal (Student)" w:date="2022-04-11T09:43:00Z"/>
        </w:rPr>
      </w:pPr>
    </w:p>
    <w:p w14:paraId="0B2AF693" w14:textId="60421175" w:rsidR="00D548FB" w:rsidRPr="0067244E" w:rsidRDefault="0067244E">
      <w:pPr>
        <w:rPr>
          <w:ins w:id="1914" w:author="Gerard Blanco Bernal (Student)" w:date="2022-04-29T09:51:00Z"/>
          <w:rPrChange w:id="1915" w:author="Gerard Blanco Bernal (Student)" w:date="2022-05-01T12:32:00Z">
            <w:rPr>
              <w:ins w:id="1916" w:author="Gerard Blanco Bernal (Student)" w:date="2022-04-29T09:51:00Z"/>
              <w:i/>
              <w:iCs/>
            </w:rPr>
          </w:rPrChange>
        </w:rPr>
        <w:pPrChange w:id="1917" w:author="Gerard Blanco Bernal (Student)" w:date="2022-05-01T12:32:00Z">
          <w:pPr>
            <w:jc w:val="center"/>
          </w:pPr>
        </w:pPrChange>
      </w:pPr>
      <w:ins w:id="1918" w:author="Gerard Blanco Bernal (Student)" w:date="2022-05-01T12:32:00Z">
        <w:r w:rsidRPr="0067244E">
          <w:rPr>
            <w:noProof/>
          </w:rPr>
          <w:lastRenderedPageBreak/>
          <w:drawing>
            <wp:anchor distT="0" distB="0" distL="114300" distR="114300" simplePos="0" relativeHeight="251680768" behindDoc="0" locked="0" layoutInCell="1" allowOverlap="1" wp14:anchorId="23E235AB" wp14:editId="6D3D35B3">
              <wp:simplePos x="0" y="0"/>
              <wp:positionH relativeFrom="column">
                <wp:posOffset>0</wp:posOffset>
              </wp:positionH>
              <wp:positionV relativeFrom="paragraph">
                <wp:posOffset>0</wp:posOffset>
              </wp:positionV>
              <wp:extent cx="2674620" cy="2926249"/>
              <wp:effectExtent l="0" t="0" r="0" b="7620"/>
              <wp:wrapSquare wrapText="bothSides"/>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74620" cy="2926249"/>
                      </a:xfrm>
                      <a:prstGeom prst="rect">
                        <a:avLst/>
                      </a:prstGeom>
                    </pic:spPr>
                  </pic:pic>
                </a:graphicData>
              </a:graphic>
            </wp:anchor>
          </w:drawing>
        </w:r>
      </w:ins>
    </w:p>
    <w:p w14:paraId="2484E421" w14:textId="77777777" w:rsidR="00D548FB" w:rsidRDefault="00D548FB" w:rsidP="006D4C65">
      <w:pPr>
        <w:jc w:val="center"/>
        <w:rPr>
          <w:ins w:id="1919" w:author="Gerard Blanco Bernal (Student)" w:date="2022-04-29T09:51:00Z"/>
          <w:i/>
          <w:iCs/>
        </w:rPr>
      </w:pPr>
    </w:p>
    <w:p w14:paraId="319F301B" w14:textId="0A42174F" w:rsidR="0036536A" w:rsidRPr="006D4C65" w:rsidRDefault="006D4C65" w:rsidP="006D4C65">
      <w:pPr>
        <w:jc w:val="center"/>
        <w:rPr>
          <w:ins w:id="1920" w:author="Gerard Blanco Bernal (Student)" w:date="2022-04-11T09:44:00Z"/>
          <w:i/>
          <w:iCs/>
        </w:rPr>
      </w:pPr>
      <w:bookmarkStart w:id="1921" w:name="_Hlk102300946"/>
      <w:r>
        <w:rPr>
          <w:i/>
          <w:iCs/>
        </w:rPr>
        <w:t>Figure 8 shows the wiring of the L298N driver to the Raspberry Pi</w:t>
      </w:r>
      <w:bookmarkEnd w:id="1921"/>
    </w:p>
    <w:p w14:paraId="3FB92735" w14:textId="3D21FE43" w:rsidR="0036536A" w:rsidRDefault="0036536A" w:rsidP="009743CF">
      <w:pPr>
        <w:rPr>
          <w:ins w:id="1922" w:author="Gerard Blanco Bernal (Student)" w:date="2022-04-11T09:44:00Z"/>
        </w:rPr>
      </w:pPr>
    </w:p>
    <w:p w14:paraId="5C241A4B" w14:textId="701193CC" w:rsidR="0036536A" w:rsidRDefault="0036536A" w:rsidP="009743CF">
      <w:pPr>
        <w:rPr>
          <w:ins w:id="1923" w:author="Gerard Blanco Bernal (Student)" w:date="2022-04-11T09:44:00Z"/>
        </w:rPr>
      </w:pPr>
    </w:p>
    <w:p w14:paraId="6D5FF02B" w14:textId="514EA240" w:rsidR="0036536A" w:rsidRDefault="006D4C65" w:rsidP="00086ABE">
      <w:pPr>
        <w:rPr>
          <w:ins w:id="1924" w:author="Gerard Blanco Bernal (Student)" w:date="2022-04-11T09:44:00Z"/>
        </w:rPr>
      </w:pPr>
      <w:r>
        <w:t>In Figure 8, t</w:t>
      </w:r>
      <w:ins w:id="1925" w:author="Gerard Blanco Bernal (Student)" w:date="2022-04-11T09:58:00Z">
        <w:r w:rsidR="002B431B">
          <w:t xml:space="preserve">he </w:t>
        </w:r>
      </w:ins>
      <w:ins w:id="1926" w:author="Gerard Blanco Bernal (Student)" w:date="2022-04-11T09:57:00Z">
        <w:r w:rsidR="00086ABE">
          <w:t xml:space="preserve">GND terminals of Raspberry Pi and L298N Motor Driver Module </w:t>
        </w:r>
      </w:ins>
      <w:ins w:id="1927" w:author="Gerard Blanco Bernal (Student)" w:date="2022-04-11T09:58:00Z">
        <w:r w:rsidR="00086ABE">
          <w:t>were made common</w:t>
        </w:r>
      </w:ins>
      <w:ins w:id="1928" w:author="Gerard Blanco Bernal (Student)" w:date="2022-04-11T09:57:00Z">
        <w:r w:rsidR="00086ABE">
          <w:t>.</w:t>
        </w:r>
      </w:ins>
      <w:ins w:id="1929" w:author="Gerard Blanco Bernal (Student)" w:date="2022-04-11T09:58:00Z">
        <w:r w:rsidR="00D15E4C">
          <w:t xml:space="preserve"> </w:t>
        </w:r>
      </w:ins>
      <w:ins w:id="1930" w:author="Gerard Blanco Bernal (Student)" w:date="2022-04-11T09:57:00Z">
        <w:r w:rsidR="00086ABE">
          <w:t>Now, sin</w:t>
        </w:r>
      </w:ins>
      <w:ins w:id="1931" w:author="Gerard Blanco Bernal (Student)" w:date="2022-04-11T09:58:00Z">
        <w:r w:rsidR="00D15E4C">
          <w:t>c</w:t>
        </w:r>
      </w:ins>
      <w:ins w:id="1932" w:author="Gerard Blanco Bernal (Student)" w:date="2022-04-11T09:57:00Z">
        <w:r w:rsidR="00086ABE">
          <w:t xml:space="preserve">e </w:t>
        </w:r>
      </w:ins>
      <w:ins w:id="1933" w:author="Gerard Blanco Bernal (Student)" w:date="2022-04-11T09:58:00Z">
        <w:r w:rsidR="00D15E4C">
          <w:t>only</w:t>
        </w:r>
      </w:ins>
      <w:ins w:id="1934" w:author="Gerard Blanco Bernal (Student)" w:date="2022-04-11T09:57:00Z">
        <w:r w:rsidR="00086ABE">
          <w:t xml:space="preserve"> a single DC Motor</w:t>
        </w:r>
      </w:ins>
      <w:ins w:id="1935" w:author="Gerard Blanco Bernal (Student)" w:date="2022-04-11T09:58:00Z">
        <w:r w:rsidR="00D15E4C">
          <w:t xml:space="preserve"> was being controlled</w:t>
        </w:r>
      </w:ins>
      <w:ins w:id="1936" w:author="Gerard Blanco Bernal (Student)" w:date="2022-04-11T09:57:00Z">
        <w:r w:rsidR="00086ABE">
          <w:t xml:space="preserve">, </w:t>
        </w:r>
      </w:ins>
      <w:ins w:id="1937" w:author="Gerard Blanco Bernal (Student)" w:date="2022-04-11T09:58:00Z">
        <w:r w:rsidR="00D15E4C">
          <w:t xml:space="preserve">the researcher </w:t>
        </w:r>
      </w:ins>
      <w:ins w:id="1938" w:author="Gerard Blanco Bernal (Student)" w:date="2022-05-01T12:27:00Z">
        <w:r w:rsidR="001B334E">
          <w:t xml:space="preserve">only </w:t>
        </w:r>
      </w:ins>
      <w:ins w:id="1939" w:author="Gerard Blanco Bernal (Student)" w:date="2022-04-11T09:58:00Z">
        <w:r w:rsidR="00D15E4C">
          <w:t>needed</w:t>
        </w:r>
      </w:ins>
      <w:ins w:id="1940" w:author="Gerard Blanco Bernal (Student)" w:date="2022-04-11T09:57:00Z">
        <w:r w:rsidR="00086ABE">
          <w:t xml:space="preserve"> to use a single channel of the L298N. In order to do that, </w:t>
        </w:r>
      </w:ins>
      <w:ins w:id="1941" w:author="Gerard Blanco Bernal (Student)" w:date="2022-04-11T09:58:00Z">
        <w:r w:rsidR="00D15E4C">
          <w:t xml:space="preserve">the researcher </w:t>
        </w:r>
      </w:ins>
      <w:ins w:id="1942" w:author="Gerard Blanco Bernal (Student)" w:date="2022-04-11T09:57:00Z">
        <w:r w:rsidR="00086ABE">
          <w:t>connect</w:t>
        </w:r>
      </w:ins>
      <w:ins w:id="1943" w:author="Gerard Blanco Bernal (Student)" w:date="2022-04-11T09:58:00Z">
        <w:r w:rsidR="00D15E4C">
          <w:t>ed</w:t>
        </w:r>
      </w:ins>
      <w:ins w:id="1944" w:author="Gerard Blanco Bernal (Student)" w:date="2022-04-11T09:57:00Z">
        <w:r w:rsidR="00086ABE">
          <w:t xml:space="preserve"> the ENA pin of L298N to GPIO</w:t>
        </w:r>
      </w:ins>
      <w:ins w:id="1945" w:author="Gerard Blanco Bernal (Student)" w:date="2022-05-01T12:31:00Z">
        <w:r w:rsidR="00FB35A6">
          <w:t>14</w:t>
        </w:r>
      </w:ins>
      <w:ins w:id="1946" w:author="Gerard Blanco Bernal (Student)" w:date="2022-04-11T09:57:00Z">
        <w:r w:rsidR="00086ABE">
          <w:t xml:space="preserve"> of </w:t>
        </w:r>
      </w:ins>
      <w:ins w:id="1947" w:author="Gerard Blanco Bernal (Student)" w:date="2022-04-11T09:59:00Z">
        <w:r w:rsidR="00D15E4C">
          <w:t xml:space="preserve">the </w:t>
        </w:r>
      </w:ins>
      <w:ins w:id="1948" w:author="Gerard Blanco Bernal (Student)" w:date="2022-04-11T09:57:00Z">
        <w:r w:rsidR="00086ABE">
          <w:t>Raspberry Pi.</w:t>
        </w:r>
      </w:ins>
      <w:ins w:id="1949" w:author="Gerard Blanco Bernal (Student)" w:date="2022-04-11T10:00:00Z">
        <w:r w:rsidR="00D2247A">
          <w:t xml:space="preserve"> </w:t>
        </w:r>
      </w:ins>
      <w:ins w:id="1950" w:author="Gerard Blanco Bernal (Student)" w:date="2022-04-11T09:59:00Z">
        <w:r w:rsidR="00D15E4C">
          <w:t>Finally, when wiring</w:t>
        </w:r>
      </w:ins>
      <w:ins w:id="1951" w:author="Gerard Blanco Bernal (Student)" w:date="2022-04-11T09:57:00Z">
        <w:r w:rsidR="00086ABE">
          <w:t xml:space="preserve"> the Inputs </w:t>
        </w:r>
      </w:ins>
      <w:ins w:id="1952" w:author="Gerard Blanco Bernal (Student)" w:date="2022-04-11T09:59:00Z">
        <w:r w:rsidR="00D15E4C">
          <w:t>to</w:t>
        </w:r>
      </w:ins>
      <w:ins w:id="1953" w:author="Gerard Blanco Bernal (Student)" w:date="2022-04-11T09:57:00Z">
        <w:r w:rsidR="00086ABE">
          <w:t xml:space="preserve"> the Motor, </w:t>
        </w:r>
      </w:ins>
      <w:ins w:id="1954" w:author="Gerard Blanco Bernal (Student)" w:date="2022-04-11T09:59:00Z">
        <w:r w:rsidR="00D15E4C">
          <w:t xml:space="preserve">the researcher </w:t>
        </w:r>
      </w:ins>
      <w:ins w:id="1955" w:author="Gerard Blanco Bernal (Student)" w:date="2022-04-11T09:57:00Z">
        <w:r w:rsidR="00086ABE">
          <w:t>connect</w:t>
        </w:r>
      </w:ins>
      <w:ins w:id="1956" w:author="Gerard Blanco Bernal (Student)" w:date="2022-04-11T09:59:00Z">
        <w:r w:rsidR="00D15E4C">
          <w:t>ed</w:t>
        </w:r>
      </w:ins>
      <w:ins w:id="1957" w:author="Gerard Blanco Bernal (Student)" w:date="2022-04-11T09:57:00Z">
        <w:r w:rsidR="00086ABE">
          <w:t xml:space="preserve"> the IN1 and IN2 </w:t>
        </w:r>
      </w:ins>
      <w:ins w:id="1958" w:author="Gerard Blanco Bernal (Student)" w:date="2022-04-11T09:59:00Z">
        <w:r w:rsidR="00D15E4C">
          <w:t xml:space="preserve">pins </w:t>
        </w:r>
      </w:ins>
      <w:ins w:id="1959" w:author="Gerard Blanco Bernal (Student)" w:date="2022-04-11T09:57:00Z">
        <w:r w:rsidR="00086ABE">
          <w:t xml:space="preserve">of </w:t>
        </w:r>
      </w:ins>
      <w:ins w:id="1960" w:author="Gerard Blanco Bernal (Student)" w:date="2022-04-11T09:59:00Z">
        <w:r w:rsidR="00D15E4C">
          <w:t xml:space="preserve">the </w:t>
        </w:r>
      </w:ins>
      <w:ins w:id="1961" w:author="Gerard Blanco Bernal (Student)" w:date="2022-04-11T09:57:00Z">
        <w:r w:rsidR="00086ABE">
          <w:t xml:space="preserve">L298N Module to </w:t>
        </w:r>
      </w:ins>
      <w:ins w:id="1962" w:author="Gerard Blanco Bernal (Student)" w:date="2022-05-01T12:31:00Z">
        <w:r w:rsidR="00FB35A6">
          <w:t xml:space="preserve">GPIO 15 and GPIO </w:t>
        </w:r>
      </w:ins>
      <w:ins w:id="1963" w:author="Gerard Blanco Bernal (Student)" w:date="2022-05-01T12:32:00Z">
        <w:r w:rsidR="00FB35A6">
          <w:t xml:space="preserve">18 </w:t>
        </w:r>
      </w:ins>
      <w:ins w:id="1964" w:author="Gerard Blanco Bernal (Student)" w:date="2022-04-11T09:59:00Z">
        <w:r w:rsidR="00D15E4C">
          <w:t>of the Raspberry Pi</w:t>
        </w:r>
      </w:ins>
      <w:ins w:id="1965" w:author="Gerard Blanco Bernal (Student)" w:date="2022-04-11T09:57:00Z">
        <w:r w:rsidR="00086ABE">
          <w:t>.</w:t>
        </w:r>
      </w:ins>
    </w:p>
    <w:p w14:paraId="23EA2017" w14:textId="77777777" w:rsidR="0036536A" w:rsidRDefault="0036536A" w:rsidP="009743CF">
      <w:pPr>
        <w:rPr>
          <w:ins w:id="1966" w:author="Gerard Blanco Bernal (Student)" w:date="2022-04-11T09:37:00Z"/>
        </w:rPr>
      </w:pPr>
    </w:p>
    <w:p w14:paraId="38D04F13" w14:textId="77777777" w:rsidR="002C55C1" w:rsidRDefault="002C55C1" w:rsidP="009743CF">
      <w:pPr>
        <w:rPr>
          <w:ins w:id="1967" w:author="Gerard Blanco Bernal (Student)" w:date="2022-04-08T21:09:00Z"/>
        </w:rPr>
      </w:pPr>
    </w:p>
    <w:p w14:paraId="76C554E8" w14:textId="25FB3EFB" w:rsidR="00957890" w:rsidRPr="00957890" w:rsidRDefault="00957890" w:rsidP="009743CF">
      <w:pPr>
        <w:rPr>
          <w:ins w:id="1968" w:author="Gerard Blanco Bernal (Student)" w:date="2022-04-08T20:56:00Z"/>
          <w:b/>
          <w:bCs/>
          <w:rPrChange w:id="1969" w:author="Gerard Blanco Bernal (Student)" w:date="2022-04-08T21:09:00Z">
            <w:rPr>
              <w:ins w:id="1970" w:author="Gerard Blanco Bernal (Student)" w:date="2022-04-08T20:56:00Z"/>
            </w:rPr>
          </w:rPrChange>
        </w:rPr>
      </w:pPr>
      <w:ins w:id="1971" w:author="Gerard Blanco Bernal (Student)" w:date="2022-04-08T21:09:00Z">
        <w:r>
          <w:rPr>
            <w:b/>
            <w:bCs/>
          </w:rPr>
          <w:t>5.1.2 Auto</w:t>
        </w:r>
      </w:ins>
      <w:r w:rsidR="0064318E">
        <w:rPr>
          <w:b/>
          <w:bCs/>
        </w:rPr>
        <w:t>mated</w:t>
      </w:r>
      <w:ins w:id="1972" w:author="Gerard Blanco Bernal (Student)" w:date="2022-04-08T21:09:00Z">
        <w:r>
          <w:rPr>
            <w:b/>
            <w:bCs/>
          </w:rPr>
          <w:t xml:space="preserve"> Irrigation</w:t>
        </w:r>
      </w:ins>
    </w:p>
    <w:p w14:paraId="2AEDA671" w14:textId="77777777" w:rsidR="004C4BF0" w:rsidRDefault="004C4BF0" w:rsidP="009743CF">
      <w:pPr>
        <w:rPr>
          <w:ins w:id="1973" w:author="Gerard Blanco Bernal (Student)" w:date="2022-04-08T20:56:00Z"/>
        </w:rPr>
      </w:pPr>
    </w:p>
    <w:p w14:paraId="5ECA7DBD" w14:textId="53E6561D" w:rsidR="004F25FA" w:rsidRDefault="004F25FA" w:rsidP="009743CF">
      <w:pPr>
        <w:rPr>
          <w:ins w:id="1974" w:author="Gerard Blanco Bernal (Student)" w:date="2022-04-08T22:29:00Z"/>
        </w:rPr>
      </w:pPr>
      <w:ins w:id="1975" w:author="Gerard Blanco Bernal (Student)" w:date="2022-04-08T22:29:00Z">
        <w:r>
          <w:t>At this stage, the greenhouse now had a fully functioning water pump and solenoid valve that could be controlled from the Raspberry Pi.</w:t>
        </w:r>
      </w:ins>
      <w:ins w:id="1976" w:author="Gerard Blanco Bernal (Student)" w:date="2022-04-08T22:36:00Z">
        <w:r w:rsidR="00B054DB">
          <w:t xml:space="preserve"> </w:t>
        </w:r>
      </w:ins>
      <w:ins w:id="1977" w:author="Gerard Blanco Bernal (Student)" w:date="2022-04-08T22:42:00Z">
        <w:r w:rsidR="00440237">
          <w:t>However, b</w:t>
        </w:r>
      </w:ins>
      <w:ins w:id="1978" w:author="Gerard Blanco Bernal (Student)" w:date="2022-04-08T22:36:00Z">
        <w:r w:rsidR="00B054DB">
          <w:t xml:space="preserve">efore the researcher could assemble these components onto the </w:t>
        </w:r>
        <w:r w:rsidR="006B43EF">
          <w:t>physical structure of the greenhouse, the auto</w:t>
        </w:r>
      </w:ins>
      <w:r w:rsidR="0064318E">
        <w:t>mated</w:t>
      </w:r>
      <w:ins w:id="1979" w:author="Gerard Blanco Bernal (Student)" w:date="2022-04-08T22:36:00Z">
        <w:r w:rsidR="006B43EF">
          <w:t xml:space="preserve"> irrigation had to be truly completed</w:t>
        </w:r>
      </w:ins>
      <w:ins w:id="1980" w:author="Gerard Blanco Bernal (Student)" w:date="2022-04-08T22:42:00Z">
        <w:r w:rsidR="00440237">
          <w:t xml:space="preserve">, and for this, the addition of </w:t>
        </w:r>
      </w:ins>
      <w:ins w:id="1981" w:author="Gerard Blanco Bernal (Student)" w:date="2022-04-09T11:19:00Z">
        <w:r w:rsidR="000B4F56">
          <w:t>three</w:t>
        </w:r>
      </w:ins>
      <w:ins w:id="1982" w:author="Gerard Blanco Bernal (Student)" w:date="2022-04-08T22:42:00Z">
        <w:r w:rsidR="00440237">
          <w:t xml:space="preserve"> sensors were necessary</w:t>
        </w:r>
      </w:ins>
      <w:ins w:id="1983" w:author="Gerard Blanco Bernal (Student)" w:date="2022-04-08T22:40:00Z">
        <w:r w:rsidR="005D7A79">
          <w:t>.</w:t>
        </w:r>
      </w:ins>
    </w:p>
    <w:p w14:paraId="41B92889" w14:textId="35409F3D" w:rsidR="004F25FA" w:rsidRDefault="004F25FA" w:rsidP="009743CF">
      <w:pPr>
        <w:rPr>
          <w:ins w:id="1984" w:author="Gerard Blanco Bernal (Student)" w:date="2022-04-08T22:40:00Z"/>
        </w:rPr>
      </w:pPr>
    </w:p>
    <w:p w14:paraId="677F67CE" w14:textId="6B1248E4" w:rsidR="00B8064A" w:rsidRDefault="00440237" w:rsidP="009743CF">
      <w:pPr>
        <w:rPr>
          <w:ins w:id="1985" w:author="Gerard Blanco Bernal (Student)" w:date="2022-04-08T23:13:00Z"/>
        </w:rPr>
      </w:pPr>
      <w:ins w:id="1986" w:author="Gerard Blanco Bernal (Student)" w:date="2022-04-08T22:42:00Z">
        <w:r>
          <w:t xml:space="preserve">As described in the design of the </w:t>
        </w:r>
      </w:ins>
      <w:ins w:id="1987" w:author="Gerard Blanco Bernal (Student)" w:date="2022-04-08T22:43:00Z">
        <w:r>
          <w:t>irrigation system, a resistive moisture sensor was used to gauge the wetness of the soil</w:t>
        </w:r>
      </w:ins>
      <w:ins w:id="1988" w:author="Gerard Blanco Bernal (Student)" w:date="2022-04-08T23:10:00Z">
        <w:r w:rsidR="00B8064A">
          <w:t>; if the soil was too dry, the water pump would be activated, and if too wet it would turn off</w:t>
        </w:r>
      </w:ins>
      <w:ins w:id="1989" w:author="Gerard Blanco Bernal (Student)" w:date="2022-04-08T22:43:00Z">
        <w:r>
          <w:t xml:space="preserve">. </w:t>
        </w:r>
      </w:ins>
      <w:ins w:id="1990" w:author="Gerard Blanco Bernal (Student)" w:date="2022-04-08T23:06:00Z">
        <w:r w:rsidR="001E48C5">
          <w:t>T</w:t>
        </w:r>
      </w:ins>
      <w:ins w:id="1991" w:author="Gerard Blanco Bernal (Student)" w:date="2022-04-08T23:05:00Z">
        <w:r w:rsidR="001E48C5">
          <w:t xml:space="preserve">he sensor was placed in </w:t>
        </w:r>
      </w:ins>
      <w:r w:rsidR="00BF73D0">
        <w:t xml:space="preserve">the </w:t>
      </w:r>
      <w:ins w:id="1992" w:author="Gerard Blanco Bernal (Student)" w:date="2022-04-08T23:05:00Z">
        <w:r w:rsidR="001E48C5">
          <w:t>soil with the degree of moisture that the researcher wanted to trigger the irrigation system response</w:t>
        </w:r>
      </w:ins>
      <w:ins w:id="1993" w:author="Gerard Blanco Bernal (Student)" w:date="2022-04-08T23:06:00Z">
        <w:r w:rsidR="001E48C5">
          <w:t xml:space="preserve">. </w:t>
        </w:r>
        <w:r w:rsidR="001E48C5" w:rsidRPr="001E48C5">
          <w:t>By adjusting the potentiometer on the comparator board while</w:t>
        </w:r>
        <w:r w:rsidR="001E48C5">
          <w:t xml:space="preserve"> it was placed in th</w:t>
        </w:r>
      </w:ins>
      <w:r w:rsidR="00BF73D0">
        <w:t>is</w:t>
      </w:r>
      <w:ins w:id="1994" w:author="Gerard Blanco Bernal (Student)" w:date="2022-04-08T23:06:00Z">
        <w:r w:rsidR="001E48C5">
          <w:t xml:space="preserve"> soil, the moisture sensor</w:t>
        </w:r>
      </w:ins>
      <w:ins w:id="1995" w:author="Gerard Blanco Bernal (Student)" w:date="2022-04-08T23:07:00Z">
        <w:r w:rsidR="001E48C5">
          <w:t>’s detection threshold could be calibrated for its specific use.</w:t>
        </w:r>
      </w:ins>
      <w:ins w:id="1996" w:author="Gerard Blanco Bernal (Student)" w:date="2022-04-08T23:12:00Z">
        <w:r w:rsidR="00B8064A">
          <w:t xml:space="preserve"> </w:t>
        </w:r>
      </w:ins>
    </w:p>
    <w:p w14:paraId="4185A3EE" w14:textId="3EEEC9C3" w:rsidR="001E48C5" w:rsidRDefault="001E48C5" w:rsidP="009743CF">
      <w:pPr>
        <w:rPr>
          <w:ins w:id="1997" w:author="Gerard Blanco Bernal (Student)" w:date="2022-04-08T23:08:00Z"/>
        </w:rPr>
      </w:pPr>
    </w:p>
    <w:p w14:paraId="2D7FE4FD" w14:textId="62C2EC18" w:rsidR="001C1B6C" w:rsidRDefault="00B04167" w:rsidP="009743CF">
      <w:pPr>
        <w:rPr>
          <w:ins w:id="1998" w:author="Gerard Blanco Bernal (Student)" w:date="2022-04-14T21:04:00Z"/>
        </w:rPr>
      </w:pPr>
      <w:ins w:id="1999" w:author="Gerard Blanco Bernal (Student)" w:date="2022-04-09T11:32:00Z">
        <w:r>
          <w:t>Secondly</w:t>
        </w:r>
      </w:ins>
      <w:ins w:id="2000" w:author="Gerard Blanco Bernal (Student)" w:date="2022-04-08T23:08:00Z">
        <w:r w:rsidR="001E48C5" w:rsidRPr="001E48C5">
          <w:t>, a HC-SR04 ultras</w:t>
        </w:r>
        <w:r w:rsidR="001E48C5" w:rsidRPr="001E48C5">
          <w:rPr>
            <w:rPrChange w:id="2001" w:author="Gerard Blanco Bernal (Student)" w:date="2022-04-08T23:08:00Z">
              <w:rPr>
                <w:lang w:val="es-ES"/>
              </w:rPr>
            </w:rPrChange>
          </w:rPr>
          <w:t xml:space="preserve">onic </w:t>
        </w:r>
        <w:r w:rsidR="001E48C5">
          <w:t>d</w:t>
        </w:r>
      </w:ins>
      <w:ins w:id="2002" w:author="Gerard Blanco Bernal (Student)" w:date="2022-04-08T23:09:00Z">
        <w:r w:rsidR="001E48C5">
          <w:t>istance sensor would be placed on the inner side of the water drum used for irrigation</w:t>
        </w:r>
        <w:r w:rsidR="00B8064A">
          <w:t xml:space="preserve">. </w:t>
        </w:r>
      </w:ins>
      <w:ins w:id="2003" w:author="Gerard Blanco Bernal (Student)" w:date="2022-04-08T23:10:00Z">
        <w:r w:rsidR="00B8064A">
          <w:t>By doing this</w:t>
        </w:r>
      </w:ins>
      <w:ins w:id="2004" w:author="Gerard Blanco Bernal (Student)" w:date="2022-04-08T23:09:00Z">
        <w:r w:rsidR="00B8064A">
          <w:t>, the levels of wat</w:t>
        </w:r>
      </w:ins>
      <w:ins w:id="2005" w:author="Gerard Blanco Bernal (Student)" w:date="2022-04-08T23:10:00Z">
        <w:r w:rsidR="00B8064A">
          <w:t>er in the drum could be calculated</w:t>
        </w:r>
      </w:ins>
      <w:ins w:id="2006" w:author="Gerard Blanco Bernal (Student)" w:date="2022-04-08T23:11:00Z">
        <w:r w:rsidR="00B8064A">
          <w:t xml:space="preserve"> and use this data to open or close the solenoid valve accordingly. Before the researcher could calculate the depth of the barrel, the sensor had to be wired up </w:t>
        </w:r>
      </w:ins>
      <w:ins w:id="2007" w:author="Gerard Blanco Bernal (Student)" w:date="2022-04-08T23:12:00Z">
        <w:r w:rsidR="00B8064A">
          <w:t>to the Raspberry Pi.</w:t>
        </w:r>
      </w:ins>
      <w:ins w:id="2008" w:author="Gerard Blanco Bernal (Student)" w:date="2022-04-09T11:01:00Z">
        <w:r w:rsidR="00061F9C">
          <w:t xml:space="preserve"> However, it was important to note that the signal the HC-SR04 sensor outputs </w:t>
        </w:r>
      </w:ins>
      <w:proofErr w:type="gramStart"/>
      <w:r w:rsidR="00F22C15">
        <w:t>is</w:t>
      </w:r>
      <w:proofErr w:type="gramEnd"/>
      <w:ins w:id="2009" w:author="Gerard Blanco Bernal (Student)" w:date="2022-04-09T11:01:00Z">
        <w:r w:rsidR="00061F9C">
          <w:t xml:space="preserve"> of</w:t>
        </w:r>
      </w:ins>
      <w:ins w:id="2010" w:author="Gerard Blanco Bernal (Student)" w:date="2022-04-09T11:02:00Z">
        <w:r w:rsidR="00061F9C">
          <w:t xml:space="preserve"> 5V while the input </w:t>
        </w:r>
      </w:ins>
      <w:r w:rsidR="00F22C15">
        <w:t xml:space="preserve">voltage to the </w:t>
      </w:r>
      <w:ins w:id="2011" w:author="Gerard Blanco Bernal (Student)" w:date="2022-04-09T11:02:00Z">
        <w:r w:rsidR="00061F9C">
          <w:t>GPIO pins are only 3.3V.</w:t>
        </w:r>
      </w:ins>
      <w:ins w:id="2012" w:author="Gerard Blanco Bernal (Student)" w:date="2022-04-09T11:03:00Z">
        <w:r w:rsidR="00061F9C">
          <w:t xml:space="preserve"> The signal had to be converted from 5V to 3.3V so as to not damage the Raspberry Pi.</w:t>
        </w:r>
      </w:ins>
    </w:p>
    <w:p w14:paraId="46057587" w14:textId="77777777" w:rsidR="001C1B6C" w:rsidRDefault="001C1B6C" w:rsidP="009743CF">
      <w:pPr>
        <w:rPr>
          <w:ins w:id="2013" w:author="Gerard Blanco Bernal (Student)" w:date="2022-04-14T21:04:00Z"/>
        </w:rPr>
      </w:pPr>
    </w:p>
    <w:p w14:paraId="773C6DB3" w14:textId="1E8095F4" w:rsidR="005D7A79" w:rsidRDefault="00061F9C" w:rsidP="009743CF">
      <w:pPr>
        <w:rPr>
          <w:ins w:id="2014" w:author="Gerard Blanco Bernal (Student)" w:date="2022-04-14T21:04:00Z"/>
        </w:rPr>
      </w:pPr>
      <w:ins w:id="2015" w:author="Gerard Blanco Bernal (Student)" w:date="2022-04-09T11:03:00Z">
        <w:r w:rsidRPr="00061F9C">
          <w:t>A voltage divider was added to drop the voltage reaching the GPIO pins down to 3.3V from 5V. By utilizing two resistors wired in series, an output voltage a fraction of its input voltage can be produced</w:t>
        </w:r>
        <w:r>
          <w:t>.</w:t>
        </w:r>
      </w:ins>
    </w:p>
    <w:p w14:paraId="001DA2E9" w14:textId="0BFF62B2" w:rsidR="001C1B6C" w:rsidRDefault="001C1B6C" w:rsidP="009743CF">
      <w:pPr>
        <w:rPr>
          <w:ins w:id="2016" w:author="Gerard Blanco Bernal (Student)" w:date="2022-04-14T21:04:00Z"/>
        </w:rPr>
      </w:pPr>
    </w:p>
    <w:p w14:paraId="5F79F3EC" w14:textId="77777777" w:rsidR="001C1B6C" w:rsidRDefault="001C1B6C" w:rsidP="009743CF">
      <w:pPr>
        <w:rPr>
          <w:ins w:id="2017" w:author="Gerard Blanco Bernal (Student)" w:date="2022-04-09T11:04:00Z"/>
        </w:rPr>
      </w:pPr>
    </w:p>
    <w:p w14:paraId="22D9617D" w14:textId="07362BA5" w:rsidR="00061F9C" w:rsidRDefault="00BF531F" w:rsidP="009743CF">
      <w:pPr>
        <w:rPr>
          <w:ins w:id="2018" w:author="Gerard Blanco Bernal (Student)" w:date="2022-04-09T11:04:00Z"/>
        </w:rPr>
      </w:pPr>
      <w:ins w:id="2019" w:author="Gerard Blanco Bernal (Student)" w:date="2022-04-09T11:04:00Z">
        <w:r>
          <w:rPr>
            <w:noProof/>
          </w:rPr>
          <w:drawing>
            <wp:anchor distT="0" distB="0" distL="114300" distR="114300" simplePos="0" relativeHeight="251665408" behindDoc="0" locked="0" layoutInCell="1" allowOverlap="1" wp14:anchorId="23A2D99F" wp14:editId="4E479102">
              <wp:simplePos x="0" y="0"/>
              <wp:positionH relativeFrom="column">
                <wp:posOffset>769620</wp:posOffset>
              </wp:positionH>
              <wp:positionV relativeFrom="paragraph">
                <wp:posOffset>142875</wp:posOffset>
              </wp:positionV>
              <wp:extent cx="1630680" cy="1630680"/>
              <wp:effectExtent l="0" t="0" r="7620" b="7620"/>
              <wp:wrapSquare wrapText="bothSides"/>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A03E071" w14:textId="4959704E" w:rsidR="00061F9C" w:rsidRPr="001E48C5" w:rsidRDefault="00061F9C" w:rsidP="009743CF">
      <w:pPr>
        <w:rPr>
          <w:ins w:id="2020" w:author="Gerard Blanco Bernal (Student)" w:date="2022-04-08T22:39:00Z"/>
        </w:rPr>
      </w:pPr>
    </w:p>
    <w:p w14:paraId="70457FB1" w14:textId="65E88B21" w:rsidR="005D7A79" w:rsidRPr="001E48C5" w:rsidRDefault="005D7A79" w:rsidP="009743CF">
      <w:pPr>
        <w:rPr>
          <w:ins w:id="2021" w:author="Gerard Blanco Bernal (Student)" w:date="2022-04-08T22:28:00Z"/>
        </w:rPr>
      </w:pPr>
    </w:p>
    <w:p w14:paraId="0E807674" w14:textId="7971E0D1" w:rsidR="00DA245E" w:rsidRDefault="00DA245E" w:rsidP="009743CF">
      <w:pPr>
        <w:rPr>
          <w:ins w:id="2022" w:author="Gerard Blanco Bernal (Student)" w:date="2022-04-08T19:47:00Z"/>
        </w:rPr>
      </w:pPr>
    </w:p>
    <w:p w14:paraId="747FC392" w14:textId="5C2CF5AC" w:rsidR="00BF531F" w:rsidRDefault="00BF531F" w:rsidP="009743CF">
      <w:pPr>
        <w:rPr>
          <w:ins w:id="2023" w:author="Gerard Blanco Bernal (Student)" w:date="2022-04-09T11:05:00Z"/>
        </w:rPr>
      </w:pPr>
    </w:p>
    <w:p w14:paraId="693BB933" w14:textId="0F8F53A4" w:rsidR="00BF531F" w:rsidRDefault="00BF531F" w:rsidP="009743CF">
      <w:pPr>
        <w:rPr>
          <w:ins w:id="2024" w:author="Gerard Blanco Bernal (Student)" w:date="2022-04-09T11:05:00Z"/>
        </w:rPr>
      </w:pPr>
    </w:p>
    <w:p w14:paraId="4048CECE" w14:textId="0B73D0A3" w:rsidR="00BF531F" w:rsidRDefault="00BF531F" w:rsidP="009743CF">
      <w:pPr>
        <w:rPr>
          <w:ins w:id="2025" w:author="Gerard Blanco Bernal (Student)" w:date="2022-04-09T11:05:00Z"/>
        </w:rPr>
      </w:pPr>
    </w:p>
    <w:p w14:paraId="618740CE" w14:textId="2DBA3EE3" w:rsidR="00BF531F" w:rsidRDefault="00BF531F" w:rsidP="009743CF">
      <w:pPr>
        <w:rPr>
          <w:ins w:id="2026" w:author="Gerard Blanco Bernal (Student)" w:date="2022-04-09T11:05:00Z"/>
        </w:rPr>
      </w:pPr>
    </w:p>
    <w:p w14:paraId="25E669B8" w14:textId="6996352F" w:rsidR="00BF531F" w:rsidRDefault="00BF531F" w:rsidP="009743CF">
      <w:pPr>
        <w:rPr>
          <w:ins w:id="2027" w:author="Gerard Blanco Bernal (Student)" w:date="2022-04-09T11:05:00Z"/>
        </w:rPr>
      </w:pPr>
    </w:p>
    <w:p w14:paraId="2994430E" w14:textId="0F1A3E4F" w:rsidR="00BF531F" w:rsidRDefault="00BF531F" w:rsidP="009743CF">
      <w:pPr>
        <w:rPr>
          <w:ins w:id="2028" w:author="Gerard Blanco Bernal (Student)" w:date="2022-04-14T21:04:00Z"/>
        </w:rPr>
      </w:pPr>
    </w:p>
    <w:p w14:paraId="7CD5259A" w14:textId="18107B09" w:rsidR="001C1B6C" w:rsidRDefault="001C1B6C" w:rsidP="009743CF">
      <w:pPr>
        <w:rPr>
          <w:ins w:id="2029" w:author="Gerard Blanco Bernal (Student)" w:date="2022-04-14T21:04:00Z"/>
        </w:rPr>
      </w:pPr>
    </w:p>
    <w:p w14:paraId="4B4CC5EF" w14:textId="5B524E78" w:rsidR="001C1B6C" w:rsidRDefault="001C1B6C" w:rsidP="009743CF">
      <w:pPr>
        <w:rPr>
          <w:ins w:id="2030" w:author="Gerard Blanco Bernal (Student)" w:date="2022-04-14T21:04:00Z"/>
        </w:rPr>
      </w:pPr>
    </w:p>
    <w:p w14:paraId="7F9939F7" w14:textId="3451B9E8" w:rsidR="001C1B6C" w:rsidRDefault="001C1B6C" w:rsidP="009743CF">
      <w:pPr>
        <w:rPr>
          <w:ins w:id="2031" w:author="Gerard Blanco Bernal (Student)" w:date="2022-04-14T21:04:00Z"/>
        </w:rPr>
      </w:pPr>
    </w:p>
    <w:p w14:paraId="3E55D8D1" w14:textId="4E2483EC" w:rsidR="001C1B6C" w:rsidRDefault="00343736">
      <w:pPr>
        <w:jc w:val="center"/>
        <w:rPr>
          <w:ins w:id="2032" w:author="Gerard Blanco Bernal (Student)" w:date="2022-04-09T11:05:00Z"/>
        </w:rPr>
        <w:pPrChange w:id="2033" w:author="Gerard Blanco Bernal (Student)" w:date="2022-05-01T12:35:00Z">
          <w:pPr/>
        </w:pPrChange>
      </w:pPr>
      <w:ins w:id="2034" w:author="Gerard Blanco Bernal (Student)" w:date="2022-05-01T12:35:00Z">
        <w:r w:rsidRPr="00343736">
          <w:rPr>
            <w:i/>
            <w:iCs/>
          </w:rPr>
          <w:t xml:space="preserve">Figure </w:t>
        </w:r>
        <w:r>
          <w:rPr>
            <w:i/>
            <w:iCs/>
          </w:rPr>
          <w:t>9: Voltage divider example</w:t>
        </w:r>
      </w:ins>
    </w:p>
    <w:p w14:paraId="3CCC18E7" w14:textId="7733D96B" w:rsidR="00BF531F" w:rsidRDefault="00BF531F" w:rsidP="009743CF">
      <w:pPr>
        <w:rPr>
          <w:ins w:id="2035" w:author="Gerard Blanco Bernal (Student)" w:date="2022-04-09T11:05:00Z"/>
        </w:rPr>
      </w:pPr>
    </w:p>
    <w:p w14:paraId="78692422" w14:textId="6A5FDDD3" w:rsidR="001C1B6C" w:rsidRDefault="00BF531F" w:rsidP="009743CF">
      <w:pPr>
        <w:rPr>
          <w:ins w:id="2036" w:author="Gerard Blanco Bernal (Student)" w:date="2022-04-14T21:03:00Z"/>
        </w:rPr>
      </w:pPr>
      <w:ins w:id="2037" w:author="Gerard Blanco Bernal (Student)" w:date="2022-04-09T11:06:00Z">
        <w:r>
          <w:t xml:space="preserve">Figure </w:t>
        </w:r>
      </w:ins>
      <w:r w:rsidR="00F22C15">
        <w:t>9</w:t>
      </w:r>
      <w:ins w:id="2038" w:author="Gerard Blanco Bernal (Student)" w:date="2022-04-09T11:06:00Z">
        <w:r>
          <w:t xml:space="preserve"> above shows the arrangement of the two resistors in series in order to </w:t>
        </w:r>
      </w:ins>
      <w:ins w:id="2039" w:author="Gerard Blanco Bernal (Student)" w:date="2022-04-09T11:07:00Z">
        <w:r>
          <w:t xml:space="preserve">produce a smaller output voltage. </w:t>
        </w:r>
      </w:ins>
    </w:p>
    <w:p w14:paraId="53F24169" w14:textId="21829654" w:rsidR="001C1B6C" w:rsidRDefault="001C1B6C" w:rsidP="009743CF">
      <w:pPr>
        <w:rPr>
          <w:ins w:id="2040" w:author="Gerard Blanco Bernal (Student)" w:date="2022-04-14T21:04:00Z"/>
        </w:rPr>
      </w:pPr>
    </w:p>
    <w:p w14:paraId="29CDCC1D" w14:textId="40A910EA" w:rsidR="001C1B6C" w:rsidRDefault="001C1B6C" w:rsidP="009743CF">
      <w:pPr>
        <w:rPr>
          <w:ins w:id="2041" w:author="Gerard Blanco Bernal (Student)" w:date="2022-04-14T21:04:00Z"/>
        </w:rPr>
      </w:pPr>
      <w:ins w:id="2042" w:author="Gerard Blanco Bernal (Student)" w:date="2022-04-14T21:05:00Z">
        <w:r>
          <w:tab/>
        </w:r>
        <w:r>
          <w:tab/>
        </w:r>
        <w:r>
          <w:tab/>
        </w:r>
        <w:r>
          <w:tab/>
        </w:r>
        <w:r>
          <w:tab/>
        </w:r>
      </w:ins>
    </w:p>
    <w:p w14:paraId="72AFD94A" w14:textId="30FAC736" w:rsidR="001C1B6C" w:rsidRDefault="001C1B6C" w:rsidP="009743CF">
      <w:pPr>
        <w:rPr>
          <w:ins w:id="2043" w:author="Gerard Blanco Bernal (Student)" w:date="2022-04-14T21:04:00Z"/>
        </w:rPr>
      </w:pPr>
      <w:ins w:id="2044" w:author="Gerard Blanco Bernal (Student)" w:date="2022-04-09T11:05:00Z">
        <w:r w:rsidRPr="00127D1A">
          <w:rPr>
            <w:noProof/>
            <w:color w:val="000000"/>
            <w:sz w:val="22"/>
            <w:szCs w:val="22"/>
          </w:rPr>
          <w:drawing>
            <wp:anchor distT="0" distB="0" distL="114300" distR="114300" simplePos="0" relativeHeight="251667456" behindDoc="0" locked="0" layoutInCell="1" allowOverlap="1" wp14:anchorId="1090F124" wp14:editId="5824BE5E">
              <wp:simplePos x="0" y="0"/>
              <wp:positionH relativeFrom="column">
                <wp:posOffset>662940</wp:posOffset>
              </wp:positionH>
              <wp:positionV relativeFrom="paragraph">
                <wp:posOffset>19050</wp:posOffset>
              </wp:positionV>
              <wp:extent cx="1504950" cy="382905"/>
              <wp:effectExtent l="0" t="0" r="0" b="0"/>
              <wp:wrapSquare wrapText="bothSides"/>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4950" cy="382905"/>
                      </a:xfrm>
                      <a:prstGeom prst="rect">
                        <a:avLst/>
                      </a:prstGeom>
                    </pic:spPr>
                  </pic:pic>
                </a:graphicData>
              </a:graphic>
            </wp:anchor>
          </w:drawing>
        </w:r>
      </w:ins>
    </w:p>
    <w:p w14:paraId="481A0C6F" w14:textId="279794C3" w:rsidR="001C1B6C" w:rsidRDefault="001C1B6C" w:rsidP="009743CF">
      <w:pPr>
        <w:rPr>
          <w:ins w:id="2045" w:author="Gerard Blanco Bernal (Student)" w:date="2022-04-14T21:04:00Z"/>
        </w:rPr>
      </w:pPr>
    </w:p>
    <w:p w14:paraId="221BA270" w14:textId="331CBD33" w:rsidR="001C1B6C" w:rsidRDefault="001C1B6C" w:rsidP="009743CF">
      <w:pPr>
        <w:rPr>
          <w:ins w:id="2046" w:author="Gerard Blanco Bernal (Student)" w:date="2022-04-14T21:04:00Z"/>
        </w:rPr>
      </w:pPr>
    </w:p>
    <w:p w14:paraId="48838305" w14:textId="1E53E2B4" w:rsidR="001C1B6C" w:rsidRDefault="001C1B6C" w:rsidP="009743CF">
      <w:pPr>
        <w:rPr>
          <w:ins w:id="2047" w:author="Gerard Blanco Bernal (Student)" w:date="2022-04-14T21:05:00Z"/>
        </w:rPr>
      </w:pPr>
      <w:ins w:id="2048" w:author="Gerard Blanco Bernal (Student)" w:date="2022-04-14T21:05:00Z">
        <w:r>
          <w:tab/>
        </w:r>
        <w:r>
          <w:tab/>
        </w:r>
        <w:r>
          <w:tab/>
        </w:r>
        <w:r>
          <w:tab/>
        </w:r>
        <w:r>
          <w:tab/>
        </w:r>
        <w:r>
          <w:tab/>
        </w:r>
      </w:ins>
    </w:p>
    <w:p w14:paraId="132CDE8C" w14:textId="3B91166E" w:rsidR="001C1B6C" w:rsidRDefault="00343736" w:rsidP="00343736">
      <w:pPr>
        <w:jc w:val="center"/>
        <w:rPr>
          <w:ins w:id="2049" w:author="Gerard Blanco Bernal (Student)" w:date="2022-05-01T12:36:00Z"/>
          <w:i/>
          <w:iCs/>
        </w:rPr>
      </w:pPr>
      <w:ins w:id="2050" w:author="Gerard Blanco Bernal (Student)" w:date="2022-05-01T12:36:00Z">
        <w:r w:rsidRPr="00343736">
          <w:rPr>
            <w:i/>
            <w:iCs/>
          </w:rPr>
          <w:t xml:space="preserve">Figure </w:t>
        </w:r>
        <w:r>
          <w:rPr>
            <w:i/>
            <w:iCs/>
          </w:rPr>
          <w:t>10: Voltage and Resistance formula</w:t>
        </w:r>
      </w:ins>
    </w:p>
    <w:p w14:paraId="19119F83" w14:textId="77777777" w:rsidR="00343736" w:rsidRDefault="00343736">
      <w:pPr>
        <w:jc w:val="center"/>
        <w:rPr>
          <w:ins w:id="2051" w:author="Gerard Blanco Bernal (Student)" w:date="2022-04-14T21:04:00Z"/>
        </w:rPr>
        <w:pPrChange w:id="2052" w:author="Gerard Blanco Bernal (Student)" w:date="2022-05-01T12:36:00Z">
          <w:pPr/>
        </w:pPrChange>
      </w:pPr>
    </w:p>
    <w:p w14:paraId="1B28E02D" w14:textId="74257A44" w:rsidR="00BF531F" w:rsidRDefault="00BF531F" w:rsidP="009743CF">
      <w:pPr>
        <w:rPr>
          <w:ins w:id="2053" w:author="Gerard Blanco Bernal (Student)" w:date="2022-04-09T12:13:00Z"/>
        </w:rPr>
      </w:pPr>
      <w:ins w:id="2054" w:author="Gerard Blanco Bernal (Student)" w:date="2022-04-09T11:07:00Z">
        <w:r>
          <w:t xml:space="preserve">Figure </w:t>
        </w:r>
      </w:ins>
      <w:r w:rsidR="00F22C15">
        <w:t>10</w:t>
      </w:r>
      <w:ins w:id="2055" w:author="Gerard Blanco Bernal (Student)" w:date="2022-04-09T11:07:00Z">
        <w:r>
          <w:t xml:space="preserve"> shows the </w:t>
        </w:r>
      </w:ins>
      <w:ins w:id="2056" w:author="Gerard Blanco Bernal (Student)" w:date="2022-04-09T11:08:00Z">
        <w:r>
          <w:t>formula used to calculate the resistance needed for each resistor based on Ohms Law.</w:t>
        </w:r>
      </w:ins>
      <w:ins w:id="2057" w:author="Gerard Blanco Bernal (Student)" w:date="2022-04-09T11:12:00Z">
        <w:r w:rsidR="008C7BF7">
          <w:t xml:space="preserve"> </w:t>
        </w:r>
      </w:ins>
      <w:ins w:id="2058" w:author="Gerard Blanco Bernal (Student)" w:date="2022-04-09T11:13:00Z">
        <w:r w:rsidR="008C7BF7">
          <w:t>Using a</w:t>
        </w:r>
        <w:r w:rsidR="008C7BF7" w:rsidRPr="008C7BF7">
          <w:t xml:space="preserve"> 1kΩ</w:t>
        </w:r>
        <w:r w:rsidR="008C7BF7">
          <w:t xml:space="preserve"> resis</w:t>
        </w:r>
      </w:ins>
      <w:ins w:id="2059" w:author="Gerard Blanco Bernal (Student)" w:date="2022-04-09T11:14:00Z">
        <w:r w:rsidR="008C7BF7">
          <w:t>tor for R1 in the formula above indicated that a 2</w:t>
        </w:r>
      </w:ins>
      <w:ins w:id="2060" w:author="Gerard Blanco Bernal (Student)" w:date="2022-04-11T10:48:00Z">
        <w:r w:rsidR="00B470C5">
          <w:t>.2</w:t>
        </w:r>
      </w:ins>
      <w:ins w:id="2061" w:author="Gerard Blanco Bernal (Student)" w:date="2022-04-09T11:14:00Z">
        <w:r w:rsidR="008C7BF7" w:rsidRPr="008C7BF7">
          <w:t>kΩ</w:t>
        </w:r>
        <w:r w:rsidR="008C7BF7">
          <w:t xml:space="preserve"> was needed for R2.</w:t>
        </w:r>
      </w:ins>
    </w:p>
    <w:p w14:paraId="72A2DE83" w14:textId="6D3F446B" w:rsidR="003C31A1" w:rsidRDefault="003C31A1" w:rsidP="009743CF">
      <w:pPr>
        <w:rPr>
          <w:ins w:id="2062" w:author="Gerard Blanco Bernal (Student)" w:date="2022-04-09T12:13:00Z"/>
        </w:rPr>
      </w:pPr>
    </w:p>
    <w:p w14:paraId="2F30AE64" w14:textId="76A42203" w:rsidR="003C31A1" w:rsidRDefault="003C31A1" w:rsidP="009743CF">
      <w:pPr>
        <w:rPr>
          <w:ins w:id="2063" w:author="Gerard Blanco Bernal (Student)" w:date="2022-04-09T11:05:00Z"/>
        </w:rPr>
      </w:pPr>
      <w:ins w:id="2064" w:author="Gerard Blanco Bernal (Student)" w:date="2022-04-09T12:13:00Z">
        <w:r>
          <w:t xml:space="preserve">When using the HC-SR04 distance sensor, the researcher had to take into account whether the solenoid valve had recently been opened or not. This was </w:t>
        </w:r>
      </w:ins>
      <w:ins w:id="2065" w:author="Gerard Blanco Bernal (Student)" w:date="2022-04-09T12:14:00Z">
        <w:r>
          <w:t>because u</w:t>
        </w:r>
        <w:r w:rsidRPr="003C31A1">
          <w:t xml:space="preserve">ltrasound wave reflection on the water-air boundary layer exhibits a complex behaviour depending on the motion of the </w:t>
        </w:r>
      </w:ins>
      <w:ins w:id="2066" w:author="Gerard Blanco Bernal (Student)" w:date="2022-04-09T12:15:00Z">
        <w:r>
          <w:t>surface</w:t>
        </w:r>
      </w:ins>
      <w:ins w:id="2067" w:author="Gerard Blanco Bernal (Student)" w:date="2022-04-09T12:14:00Z">
        <w:r w:rsidRPr="003C31A1">
          <w:t xml:space="preserve">. With a smooth, undisturbed air-water </w:t>
        </w:r>
      </w:ins>
      <w:ins w:id="2068" w:author="Gerard Blanco Bernal (Student)" w:date="2022-04-09T12:15:00Z">
        <w:r>
          <w:t>medium</w:t>
        </w:r>
      </w:ins>
      <w:ins w:id="2069" w:author="Gerard Blanco Bernal (Student)" w:date="2022-04-09T12:14:00Z">
        <w:r w:rsidRPr="003C31A1">
          <w:t>, the ultrasound waves reflect symmetrically to the plane perpendicular to the boundary layer</w:t>
        </w:r>
      </w:ins>
      <w:ins w:id="2070" w:author="Gerard Blanco Bernal (Student)" w:date="2022-04-09T12:15:00Z">
        <w:r>
          <w:t xml:space="preserve"> [</w:t>
        </w:r>
      </w:ins>
      <w:ins w:id="2071" w:author="Gerard Blanco Bernal (Student)" w:date="2022-04-14T22:10:00Z">
        <w:r w:rsidR="00E63A1D">
          <w:fldChar w:fldCharType="begin"/>
        </w:r>
        <w:r w:rsidR="00E63A1D">
          <w:instrText xml:space="preserve"> HYPERLINK  \l "_References" </w:instrText>
        </w:r>
        <w:r w:rsidR="00E63A1D">
          <w:fldChar w:fldCharType="separate"/>
        </w:r>
        <w:r w:rsidR="00E63A1D" w:rsidRPr="00E63A1D">
          <w:rPr>
            <w:rStyle w:val="Hyperlink"/>
          </w:rPr>
          <w:t>32</w:t>
        </w:r>
        <w:r w:rsidR="00E63A1D">
          <w:fldChar w:fldCharType="end"/>
        </w:r>
      </w:ins>
      <w:ins w:id="2072" w:author="Gerard Blanco Bernal (Student)" w:date="2022-04-09T12:15:00Z">
        <w:r>
          <w:t xml:space="preserve">]. So, if the solenoid valve had been recently turned on, the </w:t>
        </w:r>
      </w:ins>
      <w:ins w:id="2073" w:author="Gerard Blanco Bernal (Student)" w:date="2022-04-09T12:16:00Z">
        <w:r>
          <w:t xml:space="preserve">researcher would not attempt to measure the water levels as it would not be </w:t>
        </w:r>
        <w:r>
          <w:lastRenderedPageBreak/>
          <w:t>accurate or representative of the real water levels. The duration which the researcher would wait between activating the solenoid valve and then the sensor would be det</w:t>
        </w:r>
      </w:ins>
      <w:ins w:id="2074" w:author="Gerard Blanco Bernal (Student)" w:date="2022-04-09T12:17:00Z">
        <w:r>
          <w:t>ermined by visually measuring and timing the dampening of the oscillations in the water drum.</w:t>
        </w:r>
      </w:ins>
    </w:p>
    <w:p w14:paraId="5CD8CE27" w14:textId="6514040D" w:rsidR="001C1B6C" w:rsidDel="00FB35A6" w:rsidRDefault="001C1B6C" w:rsidP="009743CF">
      <w:pPr>
        <w:rPr>
          <w:del w:id="2075" w:author="Gerard Blanco Bernal (Student)" w:date="2022-05-01T12:28:00Z"/>
        </w:rPr>
      </w:pPr>
    </w:p>
    <w:p w14:paraId="4757634D" w14:textId="4BEC559E" w:rsidR="00F22C15" w:rsidDel="00FB35A6" w:rsidRDefault="00F22C15" w:rsidP="009743CF">
      <w:pPr>
        <w:rPr>
          <w:del w:id="2076" w:author="Gerard Blanco Bernal (Student)" w:date="2022-05-01T12:28:00Z"/>
        </w:rPr>
      </w:pPr>
    </w:p>
    <w:p w14:paraId="74CCE1FC" w14:textId="449D61A5" w:rsidR="00F22C15" w:rsidDel="00FB35A6" w:rsidRDefault="00F22C15" w:rsidP="009743CF">
      <w:pPr>
        <w:rPr>
          <w:del w:id="2077" w:author="Gerard Blanco Bernal (Student)" w:date="2022-05-01T12:28:00Z"/>
        </w:rPr>
      </w:pPr>
    </w:p>
    <w:p w14:paraId="5907F435" w14:textId="64B7C936" w:rsidR="00F22C15" w:rsidDel="00FB35A6" w:rsidRDefault="00F22C15" w:rsidP="009743CF">
      <w:pPr>
        <w:rPr>
          <w:del w:id="2078" w:author="Gerard Blanco Bernal (Student)" w:date="2022-05-01T12:28:00Z"/>
        </w:rPr>
      </w:pPr>
    </w:p>
    <w:p w14:paraId="5A3F7C19" w14:textId="79AF0763" w:rsidR="00F22C15" w:rsidDel="00FB35A6" w:rsidRDefault="00F22C15" w:rsidP="009743CF">
      <w:pPr>
        <w:rPr>
          <w:del w:id="2079" w:author="Gerard Blanco Bernal (Student)" w:date="2022-05-01T12:28:00Z"/>
        </w:rPr>
      </w:pPr>
    </w:p>
    <w:p w14:paraId="24AD4919" w14:textId="4ABB5AF3" w:rsidR="00F22C15" w:rsidDel="00FB35A6" w:rsidRDefault="00F22C15" w:rsidP="009743CF">
      <w:pPr>
        <w:rPr>
          <w:del w:id="2080" w:author="Gerard Blanco Bernal (Student)" w:date="2022-05-01T12:28:00Z"/>
        </w:rPr>
      </w:pPr>
    </w:p>
    <w:p w14:paraId="17170B4A" w14:textId="109CEB08" w:rsidR="00F22C15" w:rsidDel="00FB35A6" w:rsidRDefault="00F22C15" w:rsidP="009743CF">
      <w:pPr>
        <w:rPr>
          <w:del w:id="2081" w:author="Gerard Blanco Bernal (Student)" w:date="2022-05-01T12:28:00Z"/>
        </w:rPr>
      </w:pPr>
    </w:p>
    <w:p w14:paraId="63F773D5" w14:textId="77777777" w:rsidR="001C1B6C" w:rsidRDefault="001C1B6C" w:rsidP="009743CF">
      <w:pPr>
        <w:rPr>
          <w:ins w:id="2082" w:author="Gerard Blanco Bernal (Student)" w:date="2022-04-09T11:05:00Z"/>
        </w:rPr>
      </w:pPr>
    </w:p>
    <w:p w14:paraId="240B9261" w14:textId="5B8B1747" w:rsidR="00BF531F" w:rsidRDefault="00242FB8" w:rsidP="009743CF">
      <w:pPr>
        <w:rPr>
          <w:ins w:id="2083" w:author="Gerard Blanco Bernal (Student)" w:date="2022-04-09T12:12:00Z"/>
        </w:rPr>
      </w:pPr>
      <w:ins w:id="2084" w:author="Gerard Blanco Bernal (Student)" w:date="2022-04-09T12:01:00Z">
        <w:r>
          <w:t xml:space="preserve">The final wiring of all GPIO sensors </w:t>
        </w:r>
      </w:ins>
      <w:ins w:id="2085" w:author="Gerard Blanco Bernal (Student)" w:date="2022-04-09T12:28:00Z">
        <w:r w:rsidR="009E6AD2">
          <w:t xml:space="preserve">used in the automated irrigation of the system </w:t>
        </w:r>
      </w:ins>
      <w:ins w:id="2086" w:author="Gerard Blanco Bernal (Student)" w:date="2022-04-09T12:01:00Z">
        <w:r>
          <w:t>can be seen in the diagram below.</w:t>
        </w:r>
      </w:ins>
    </w:p>
    <w:p w14:paraId="57688F76" w14:textId="61549302" w:rsidR="003C31A1" w:rsidRDefault="003C31A1" w:rsidP="009743CF">
      <w:pPr>
        <w:rPr>
          <w:ins w:id="2087" w:author="Gerard Blanco Bernal (Student)" w:date="2022-04-09T12:12:00Z"/>
        </w:rPr>
      </w:pPr>
    </w:p>
    <w:p w14:paraId="04989836" w14:textId="704C39CB" w:rsidR="003C31A1" w:rsidRDefault="003C31A1" w:rsidP="009743CF">
      <w:pPr>
        <w:rPr>
          <w:ins w:id="2088" w:author="Gerard Blanco Bernal (Student)" w:date="2022-04-09T12:19:00Z"/>
        </w:rPr>
      </w:pPr>
    </w:p>
    <w:p w14:paraId="793599AD" w14:textId="18557038" w:rsidR="000F417C" w:rsidRDefault="000F417C" w:rsidP="009743CF">
      <w:pPr>
        <w:rPr>
          <w:ins w:id="2089" w:author="Gerard Blanco Bernal (Student)" w:date="2022-04-09T12:19:00Z"/>
        </w:rPr>
      </w:pPr>
    </w:p>
    <w:p w14:paraId="36DBB754" w14:textId="232D80EE" w:rsidR="00FE5BDF" w:rsidRDefault="00EB3128" w:rsidP="009743CF">
      <w:pPr>
        <w:rPr>
          <w:ins w:id="2090" w:author="Gerard Blanco Bernal (Student)" w:date="2022-04-09T11:05:00Z"/>
        </w:rPr>
      </w:pPr>
      <w:del w:id="2091" w:author="Gerard Blanco Bernal (Student)" w:date="2022-05-01T12:41:00Z">
        <w:r w:rsidRPr="00EB3128" w:rsidDel="00AF2969">
          <w:rPr>
            <w:noProof/>
          </w:rPr>
          <w:drawing>
            <wp:inline distT="0" distB="0" distL="0" distR="0" wp14:anchorId="421351B1" wp14:editId="162EA675">
              <wp:extent cx="3003550" cy="4596130"/>
              <wp:effectExtent l="0" t="0" r="635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5"/>
                      <a:stretch>
                        <a:fillRect/>
                      </a:stretch>
                    </pic:blipFill>
                    <pic:spPr>
                      <a:xfrm>
                        <a:off x="0" y="0"/>
                        <a:ext cx="3003550" cy="4596130"/>
                      </a:xfrm>
                      <a:prstGeom prst="rect">
                        <a:avLst/>
                      </a:prstGeom>
                    </pic:spPr>
                  </pic:pic>
                </a:graphicData>
              </a:graphic>
            </wp:inline>
          </w:drawing>
        </w:r>
      </w:del>
      <w:ins w:id="2092" w:author="Gerard Blanco Bernal (Student)" w:date="2022-05-01T12:41:00Z">
        <w:r w:rsidR="00AF2969" w:rsidRPr="00AF2969">
          <w:rPr>
            <w:noProof/>
          </w:rPr>
          <w:drawing>
            <wp:inline distT="0" distB="0" distL="0" distR="0" wp14:anchorId="23B7F77D" wp14:editId="4DFAF076">
              <wp:extent cx="3003550" cy="4954270"/>
              <wp:effectExtent l="0" t="0" r="635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6"/>
                      <a:stretch>
                        <a:fillRect/>
                      </a:stretch>
                    </pic:blipFill>
                    <pic:spPr>
                      <a:xfrm>
                        <a:off x="0" y="0"/>
                        <a:ext cx="3003550" cy="4954270"/>
                      </a:xfrm>
                      <a:prstGeom prst="rect">
                        <a:avLst/>
                      </a:prstGeom>
                    </pic:spPr>
                  </pic:pic>
                </a:graphicData>
              </a:graphic>
            </wp:inline>
          </w:drawing>
        </w:r>
      </w:ins>
    </w:p>
    <w:p w14:paraId="7351649E" w14:textId="77777777" w:rsidR="00653E3F" w:rsidRDefault="00653E3F" w:rsidP="00653E3F">
      <w:pPr>
        <w:jc w:val="center"/>
        <w:rPr>
          <w:i/>
          <w:iCs/>
        </w:rPr>
      </w:pPr>
    </w:p>
    <w:p w14:paraId="5922D5FC" w14:textId="1E991F45" w:rsidR="00BF531F" w:rsidRPr="00653E3F" w:rsidRDefault="00653E3F" w:rsidP="00653E3F">
      <w:pPr>
        <w:jc w:val="center"/>
        <w:rPr>
          <w:ins w:id="2093" w:author="Gerard Blanco Bernal (Student)" w:date="2022-04-09T11:05:00Z"/>
          <w:i/>
          <w:iCs/>
        </w:rPr>
      </w:pPr>
      <w:r>
        <w:rPr>
          <w:i/>
          <w:iCs/>
        </w:rPr>
        <w:t>Figure 11 shows the wiring for the sensors involved in the automation of the irrigation.</w:t>
      </w:r>
    </w:p>
    <w:p w14:paraId="1E896C16" w14:textId="4F77ED53" w:rsidR="00BF531F" w:rsidRDefault="00BF531F" w:rsidP="009743CF">
      <w:pPr>
        <w:rPr>
          <w:ins w:id="2094" w:author="Gerard Blanco Bernal (Student)" w:date="2022-04-11T10:34:00Z"/>
        </w:rPr>
      </w:pPr>
    </w:p>
    <w:p w14:paraId="4F352C2A" w14:textId="77777777" w:rsidR="00653E3F" w:rsidRDefault="00653E3F" w:rsidP="009743CF"/>
    <w:p w14:paraId="46D86ED4" w14:textId="4A61E63E" w:rsidR="00FE5BDF" w:rsidRDefault="00D444AA" w:rsidP="009743CF">
      <w:pPr>
        <w:rPr>
          <w:ins w:id="2095" w:author="Gerard Blanco Bernal (Student)" w:date="2022-04-11T10:34:00Z"/>
        </w:rPr>
      </w:pPr>
      <w:ins w:id="2096" w:author="Gerard Blanco Bernal (Student)" w:date="2022-04-11T10:43:00Z">
        <w:r>
          <w:t>The moisture sensor was fairly straightforward to connect. The VCC and GND pins on the sensor itself connected to the ‘+’ and ‘-‘ pins of the compara</w:t>
        </w:r>
      </w:ins>
      <w:ins w:id="2097" w:author="Gerard Blanco Bernal (Student)" w:date="2022-04-11T10:44:00Z">
        <w:r>
          <w:t xml:space="preserve">tor board respectively. From the comparator board, VCC connected to the Raspberry Pi’s </w:t>
        </w:r>
      </w:ins>
      <w:r w:rsidR="00354C1F">
        <w:t>3.3</w:t>
      </w:r>
      <w:ins w:id="2098" w:author="Gerard Blanco Bernal (Student)" w:date="2022-04-11T10:44:00Z">
        <w:r>
          <w:t xml:space="preserve">V pin, GND connected to the GND pin, and the signal pin was connected to GPIO </w:t>
        </w:r>
      </w:ins>
      <w:r w:rsidR="00DB199C">
        <w:t>1</w:t>
      </w:r>
      <w:ins w:id="2099" w:author="Gerard Blanco Bernal (Student)" w:date="2022-05-01T12:42:00Z">
        <w:r w:rsidR="00F61014">
          <w:t>2</w:t>
        </w:r>
      </w:ins>
      <w:del w:id="2100" w:author="Gerard Blanco Bernal (Student)" w:date="2022-05-01T12:42:00Z">
        <w:r w:rsidR="00DB199C" w:rsidDel="00F61014">
          <w:delText>6</w:delText>
        </w:r>
      </w:del>
      <w:ins w:id="2101" w:author="Gerard Blanco Bernal (Student)" w:date="2022-04-11T10:44:00Z">
        <w:r>
          <w:t xml:space="preserve"> pin. As for the HC-SR</w:t>
        </w:r>
      </w:ins>
      <w:ins w:id="2102" w:author="Gerard Blanco Bernal (Student)" w:date="2022-04-11T10:45:00Z">
        <w:r>
          <w:t>04 sensor, VCC</w:t>
        </w:r>
        <w:r w:rsidR="00B470C5">
          <w:t xml:space="preserve"> line connected to the 5V pin together with the sensors power line, and the same was the </w:t>
        </w:r>
        <w:r w:rsidR="00B470C5">
          <w:t xml:space="preserve">case for the GND line. </w:t>
        </w:r>
      </w:ins>
      <w:ins w:id="2103" w:author="Gerard Blanco Bernal (Student)" w:date="2022-04-11T10:46:00Z">
        <w:r w:rsidR="00B470C5">
          <w:t>TRIG (yellow wire) connected to GPIO</w:t>
        </w:r>
      </w:ins>
      <w:ins w:id="2104" w:author="Gerard Blanco Bernal (Student)" w:date="2022-05-01T12:41:00Z">
        <w:r w:rsidR="00F61014">
          <w:t>13</w:t>
        </w:r>
      </w:ins>
      <w:ins w:id="2105" w:author="Gerard Blanco Bernal (Student)" w:date="2022-04-11T10:46:00Z">
        <w:r w:rsidR="00B470C5">
          <w:t>.</w:t>
        </w:r>
      </w:ins>
      <w:ins w:id="2106" w:author="Gerard Blanco Bernal (Student)" w:date="2022-04-11T10:47:00Z">
        <w:r w:rsidR="00B470C5">
          <w:t xml:space="preserve"> ECHO (green wire) connected to GPIO </w:t>
        </w:r>
      </w:ins>
      <w:ins w:id="2107" w:author="Gerard Blanco Bernal (Student)" w:date="2022-05-01T12:41:00Z">
        <w:r w:rsidR="00F61014">
          <w:t>19</w:t>
        </w:r>
      </w:ins>
      <w:ins w:id="2108" w:author="Gerard Blanco Bernal (Student)" w:date="2022-04-11T10:47:00Z">
        <w:r w:rsidR="00B470C5">
          <w:t xml:space="preserve"> via the </w:t>
        </w:r>
        <w:r w:rsidR="00B470C5" w:rsidRPr="00B470C5">
          <w:t>1kΩ</w:t>
        </w:r>
        <w:r w:rsidR="00B470C5">
          <w:t xml:space="preserve"> resistor. To this resistor co</w:t>
        </w:r>
      </w:ins>
      <w:ins w:id="2109" w:author="Gerard Blanco Bernal (Student)" w:date="2022-04-11T10:48:00Z">
        <w:r w:rsidR="00B470C5">
          <w:t>nnection, the 2.2</w:t>
        </w:r>
        <w:r w:rsidR="00B470C5" w:rsidRPr="00B470C5">
          <w:t>kΩ</w:t>
        </w:r>
        <w:r w:rsidR="00B470C5">
          <w:t xml:space="preserve"> resistor linked the ECHO line with the GND cable, hereby fulfilling the voltage divider purpose.</w:t>
        </w:r>
      </w:ins>
    </w:p>
    <w:p w14:paraId="646D042A" w14:textId="77777777" w:rsidR="00D444AA" w:rsidRDefault="00D444AA" w:rsidP="009743CF">
      <w:pPr>
        <w:rPr>
          <w:ins w:id="2110" w:author="Gerard Blanco Bernal (Student)" w:date="2022-04-11T10:42:00Z"/>
        </w:rPr>
      </w:pPr>
    </w:p>
    <w:p w14:paraId="0EF02762" w14:textId="03D89A37" w:rsidR="009743CF" w:rsidRDefault="000F417C" w:rsidP="009743CF">
      <w:pPr>
        <w:rPr>
          <w:ins w:id="2111" w:author="Gerard Blanco Bernal (Student)" w:date="2022-05-01T12:43:00Z"/>
        </w:rPr>
      </w:pPr>
      <w:ins w:id="2112" w:author="Gerard Blanco Bernal (Student)" w:date="2022-04-09T12:19:00Z">
        <w:r>
          <w:t xml:space="preserve">One thing that was not immediately apparent when designing the prototype was </w:t>
        </w:r>
      </w:ins>
      <w:ins w:id="2113" w:author="Gerard Blanco Bernal (Student)" w:date="2022-04-09T12:20:00Z">
        <w:r>
          <w:t>that the solenoid valve was directional.</w:t>
        </w:r>
      </w:ins>
      <w:ins w:id="2114" w:author="Gerard Blanco Bernal (Student)" w:date="2022-04-09T12:21:00Z">
        <w:r>
          <w:t xml:space="preserve"> This meant that the orientation of the inlet and outlets would determine whether the valve would work or not while it was closed. </w:t>
        </w:r>
      </w:ins>
      <w:ins w:id="2115" w:author="Gerard Blanco Bernal (Student)" w:date="2022-04-08T19:47:00Z">
        <w:r w:rsidR="00DA245E" w:rsidRPr="00DA245E">
          <w:t>Usually there is a sign “→” on the valve body to point out the direction of the medium flow</w:t>
        </w:r>
      </w:ins>
      <w:ins w:id="2116" w:author="Gerard Blanco Bernal (Student)" w:date="2022-04-09T12:21:00Z">
        <w:r>
          <w:t>, however, this wasn’t the case with the valve the researcher was using</w:t>
        </w:r>
      </w:ins>
      <w:ins w:id="2117" w:author="Gerard Blanco Bernal (Student)" w:date="2022-04-09T12:25:00Z">
        <w:r w:rsidR="00F926E4">
          <w:t xml:space="preserve">. Thankfully, the system was tested as soon as it was installed, </w:t>
        </w:r>
      </w:ins>
      <w:ins w:id="2118" w:author="Gerard Blanco Bernal (Student)" w:date="2022-04-09T12:26:00Z">
        <w:r w:rsidR="00F926E4">
          <w:t>so this mistake was corrected almost immediately. Once the orientation of the solenoid valve</w:t>
        </w:r>
      </w:ins>
      <w:ins w:id="2119" w:author="Gerard Blanco Bernal (Student)" w:date="2022-04-09T12:27:00Z">
        <w:r w:rsidR="00F926E4">
          <w:t xml:space="preserve"> was fixed</w:t>
        </w:r>
      </w:ins>
      <w:ins w:id="2120" w:author="Gerard Blanco Bernal (Student)" w:date="2022-04-09T12:26:00Z">
        <w:r w:rsidR="00F926E4">
          <w:t xml:space="preserve">, it would work as expected and </w:t>
        </w:r>
      </w:ins>
      <w:ins w:id="2121" w:author="Gerard Blanco Bernal (Student)" w:date="2022-04-09T12:27:00Z">
        <w:r w:rsidR="00F926E4">
          <w:t xml:space="preserve">would </w:t>
        </w:r>
      </w:ins>
      <w:ins w:id="2122" w:author="Gerard Blanco Bernal (Student)" w:date="2022-04-09T12:26:00Z">
        <w:r w:rsidR="00F926E4">
          <w:t>not allow the flow of water when closed.</w:t>
        </w:r>
      </w:ins>
    </w:p>
    <w:p w14:paraId="27A0E10F" w14:textId="61E6D550" w:rsidR="00C5242D" w:rsidRDefault="00C5242D" w:rsidP="009743CF">
      <w:pPr>
        <w:rPr>
          <w:ins w:id="2123" w:author="Gerard Blanco Bernal (Student)" w:date="2022-05-01T12:43:00Z"/>
        </w:rPr>
      </w:pPr>
    </w:p>
    <w:p w14:paraId="6F92483C" w14:textId="275531C5" w:rsidR="00C5242D" w:rsidRDefault="00C5242D" w:rsidP="009743CF">
      <w:pPr>
        <w:rPr>
          <w:ins w:id="2124" w:author="Gerard Blanco Bernal (Student)" w:date="2022-04-08T19:46:00Z"/>
        </w:rPr>
      </w:pPr>
      <w:ins w:id="2125" w:author="Gerard Blanco Bernal (Student)" w:date="2022-05-01T12:43:00Z">
        <w:r>
          <w:t>It is also worth noting that a pipe was connected to the outlet of the</w:t>
        </w:r>
      </w:ins>
      <w:ins w:id="2126" w:author="Gerard Blanco Bernal (Student)" w:date="2022-05-01T12:44:00Z">
        <w:r>
          <w:t xml:space="preserve"> solenoid valve </w:t>
        </w:r>
      </w:ins>
      <w:ins w:id="2127" w:author="Gerard Blanco Bernal (Student)" w:date="2022-05-01T14:55:00Z">
        <w:r w:rsidR="00F6553B">
          <w:t xml:space="preserve">which stopped at the very bottom of the tank </w:t>
        </w:r>
      </w:ins>
      <w:ins w:id="2128" w:author="Gerard Blanco Bernal (Student)" w:date="2022-05-01T12:44:00Z">
        <w:r>
          <w:t>so that the water would not splash at the electrical components. Furthermore, the researcher drilled overflow holes on the side of the barrel to stay on the safe side in case the solenoid valve failed to close at any point</w:t>
        </w:r>
      </w:ins>
      <w:ins w:id="2129" w:author="Gerard Blanco Bernal (Student)" w:date="2022-05-01T14:55:00Z">
        <w:r w:rsidR="00F6553B">
          <w:t>, although this was already safeguarded by the fact the valve was normally closed.</w:t>
        </w:r>
      </w:ins>
    </w:p>
    <w:p w14:paraId="49A616A1" w14:textId="7F0A9899" w:rsidR="00DA245E" w:rsidRDefault="00DA245E" w:rsidP="009743CF">
      <w:pPr>
        <w:rPr>
          <w:ins w:id="2130" w:author="Gerard Blanco Bernal (Student)" w:date="2022-04-09T14:40:00Z"/>
        </w:rPr>
      </w:pPr>
    </w:p>
    <w:p w14:paraId="548D29FB" w14:textId="77777777" w:rsidR="004C4BF0" w:rsidRDefault="004C4BF0" w:rsidP="009743CF">
      <w:pPr>
        <w:rPr>
          <w:ins w:id="2131" w:author="Gerard Blanco Bernal (Student)" w:date="2022-04-08T21:09:00Z"/>
        </w:rPr>
      </w:pPr>
    </w:p>
    <w:p w14:paraId="47131030" w14:textId="11006129" w:rsidR="00957890" w:rsidRPr="00957890" w:rsidRDefault="00957890" w:rsidP="009743CF">
      <w:pPr>
        <w:rPr>
          <w:ins w:id="2132" w:author="Gerard Blanco Bernal (Student)" w:date="2022-04-08T19:46:00Z"/>
          <w:b/>
          <w:bCs/>
          <w:rPrChange w:id="2133" w:author="Gerard Blanco Bernal (Student)" w:date="2022-04-08T21:09:00Z">
            <w:rPr>
              <w:ins w:id="2134" w:author="Gerard Blanco Bernal (Student)" w:date="2022-04-08T19:46:00Z"/>
            </w:rPr>
          </w:rPrChange>
        </w:rPr>
      </w:pPr>
      <w:ins w:id="2135" w:author="Gerard Blanco Bernal (Student)" w:date="2022-04-08T21:09:00Z">
        <w:r>
          <w:rPr>
            <w:b/>
            <w:bCs/>
          </w:rPr>
          <w:t>5.1.3 Auto</w:t>
        </w:r>
      </w:ins>
      <w:r w:rsidR="0064318E">
        <w:rPr>
          <w:b/>
          <w:bCs/>
        </w:rPr>
        <w:t>mated</w:t>
      </w:r>
      <w:ins w:id="2136" w:author="Gerard Blanco Bernal (Student)" w:date="2022-04-08T21:09:00Z">
        <w:r>
          <w:rPr>
            <w:b/>
            <w:bCs/>
          </w:rPr>
          <w:t xml:space="preserve"> Ventilation</w:t>
        </w:r>
      </w:ins>
      <w:ins w:id="2137" w:author="Gerard Blanco Bernal (Student)" w:date="2022-04-09T14:42:00Z">
        <w:r w:rsidR="004C4BF0">
          <w:rPr>
            <w:b/>
            <w:bCs/>
          </w:rPr>
          <w:t xml:space="preserve"> and Temperature Control</w:t>
        </w:r>
      </w:ins>
    </w:p>
    <w:p w14:paraId="50B3DB67" w14:textId="77777777" w:rsidR="00DA245E" w:rsidRDefault="00DA245E" w:rsidP="009743CF">
      <w:pPr>
        <w:rPr>
          <w:ins w:id="2138" w:author="Gerard Blanco Bernal (Student)" w:date="2022-04-08T11:29:00Z"/>
        </w:rPr>
      </w:pPr>
    </w:p>
    <w:p w14:paraId="2D0206E0" w14:textId="18536515" w:rsidR="00753493" w:rsidRDefault="000057D0" w:rsidP="009743CF">
      <w:pPr>
        <w:rPr>
          <w:ins w:id="2139" w:author="Gerard Blanco Bernal (Student)" w:date="2022-04-09T14:45:00Z"/>
        </w:rPr>
      </w:pPr>
      <w:ins w:id="2140" w:author="Gerard Blanco Bernal (Student)" w:date="2022-04-09T16:52:00Z">
        <w:r w:rsidRPr="000057D0">
          <w:t xml:space="preserve">It’s vital to keep the air within the greenhouse moving in order to balance the temperature and prevent fungus and other diseases. In every greenhouse, there are inevitably pockets of hotter and cooler air. Those pockets will impact the health of </w:t>
        </w:r>
      </w:ins>
      <w:ins w:id="2141" w:author="Gerard Blanco Bernal (Student)" w:date="2022-04-18T19:57:00Z">
        <w:r w:rsidR="00A14C6D">
          <w:t>the</w:t>
        </w:r>
      </w:ins>
      <w:ins w:id="2142" w:author="Gerard Blanco Bernal (Student)" w:date="2022-04-09T16:52:00Z">
        <w:r w:rsidRPr="000057D0">
          <w:t xml:space="preserve"> plants, but the ability to open the upper panels to allow hot air to escape will eliminate this issue</w:t>
        </w:r>
        <w:r>
          <w:t xml:space="preserve">. </w:t>
        </w:r>
      </w:ins>
      <w:ins w:id="2143" w:author="Gerard Blanco Bernal (Student)" w:date="2022-04-09T14:42:00Z">
        <w:r w:rsidR="004C4BF0">
          <w:t>In order to achieve ventilation</w:t>
        </w:r>
      </w:ins>
      <w:ins w:id="2144" w:author="Gerard Blanco Bernal (Student)" w:date="2022-04-09T14:43:00Z">
        <w:r w:rsidR="004C4BF0">
          <w:t xml:space="preserve"> and temperature regulation</w:t>
        </w:r>
      </w:ins>
      <w:ins w:id="2145" w:author="Gerard Blanco Bernal (Student)" w:date="2022-04-09T14:42:00Z">
        <w:r w:rsidR="004C4BF0">
          <w:t xml:space="preserve"> in the greenhouse, the researcher would take advantage </w:t>
        </w:r>
      </w:ins>
      <w:ins w:id="2146" w:author="Gerard Blanco Bernal (Student)" w:date="2022-04-09T14:43:00Z">
        <w:r w:rsidR="004C4BF0">
          <w:t xml:space="preserve">of the strategic placement of the window and the physics of air convection to </w:t>
        </w:r>
      </w:ins>
      <w:ins w:id="2147" w:author="Gerard Blanco Bernal (Student)" w:date="2022-04-09T14:44:00Z">
        <w:r w:rsidR="004C4BF0">
          <w:t>force the unwanted warm air to escape.</w:t>
        </w:r>
      </w:ins>
    </w:p>
    <w:p w14:paraId="25D9AAF5" w14:textId="2A804D99" w:rsidR="00340456" w:rsidRDefault="00340456" w:rsidP="009743CF">
      <w:pPr>
        <w:rPr>
          <w:ins w:id="2148" w:author="Gerard Blanco Bernal (Student)" w:date="2022-04-09T14:45:00Z"/>
        </w:rPr>
      </w:pPr>
    </w:p>
    <w:p w14:paraId="172DC332" w14:textId="4BD24F63" w:rsidR="00340456" w:rsidRDefault="00340456" w:rsidP="009743CF">
      <w:pPr>
        <w:rPr>
          <w:ins w:id="2149" w:author="Gerard Blanco Bernal (Student)" w:date="2022-04-09T15:09:00Z"/>
        </w:rPr>
      </w:pPr>
      <w:ins w:id="2150" w:author="Gerard Blanco Bernal (Student)" w:date="2022-04-09T14:45:00Z">
        <w:r>
          <w:t xml:space="preserve">The greenhouse window was attached to the frame by two hinges which allowed for a relatively large degree of movement. </w:t>
        </w:r>
      </w:ins>
      <w:ins w:id="2151" w:author="Gerard Blanco Bernal (Student)" w:date="2022-04-09T14:47:00Z">
        <w:r>
          <w:t>The researcher would attach a pulley to the ridge beam of the greenhouse</w:t>
        </w:r>
      </w:ins>
      <w:ins w:id="2152" w:author="Gerard Blanco Bernal (Student)" w:date="2022-04-09T14:48:00Z">
        <w:r>
          <w:t xml:space="preserve"> and loop a rope through it which would connect to the window on one end and </w:t>
        </w:r>
      </w:ins>
      <w:ins w:id="2153" w:author="Gerard Blanco Bernal (Student)" w:date="2022-04-09T14:49:00Z">
        <w:r>
          <w:t>the DC motor on the other.</w:t>
        </w:r>
      </w:ins>
    </w:p>
    <w:p w14:paraId="5E3C54F1" w14:textId="4B93826F" w:rsidR="00E4670B" w:rsidRDefault="00E4670B" w:rsidP="009743CF">
      <w:pPr>
        <w:rPr>
          <w:ins w:id="2154" w:author="Gerard Blanco Bernal (Student)" w:date="2022-04-09T15:09:00Z"/>
        </w:rPr>
      </w:pPr>
    </w:p>
    <w:p w14:paraId="74FFB0D7" w14:textId="05FCCC05" w:rsidR="00E4670B" w:rsidRDefault="00E4670B" w:rsidP="009743CF">
      <w:pPr>
        <w:rPr>
          <w:ins w:id="2155" w:author="Gerard Blanco Bernal (Student)" w:date="2022-04-09T12:29:00Z"/>
        </w:rPr>
      </w:pPr>
      <w:ins w:id="2156" w:author="Gerard Blanco Bernal (Student)" w:date="2022-04-09T15:09:00Z">
        <w:r>
          <w:t>Although originally</w:t>
        </w:r>
      </w:ins>
      <w:ins w:id="2157" w:author="Gerard Blanco Bernal (Student)" w:date="2022-04-09T15:10:00Z">
        <w:r>
          <w:t xml:space="preserve"> the </w:t>
        </w:r>
      </w:ins>
      <w:ins w:id="2158" w:author="Gerard Blanco Bernal (Student)" w:date="2022-04-09T15:15:00Z">
        <w:r w:rsidR="003C1FC9">
          <w:t>HC-SR04</w:t>
        </w:r>
      </w:ins>
      <w:ins w:id="2159" w:author="Gerard Blanco Bernal (Student)" w:date="2022-04-09T15:10:00Z">
        <w:r>
          <w:t xml:space="preserve"> sensor was going to be place</w:t>
        </w:r>
      </w:ins>
      <w:ins w:id="2160" w:author="Gerard Blanco Bernal (Student)" w:date="2022-04-09T15:11:00Z">
        <w:r>
          <w:t>d on the ridge beam next to the pulley</w:t>
        </w:r>
      </w:ins>
      <w:ins w:id="2161" w:author="Gerard Blanco Bernal (Student)" w:date="2022-04-09T15:14:00Z">
        <w:r w:rsidR="003C1FC9">
          <w:t>, it was too much of an electrical hazard</w:t>
        </w:r>
      </w:ins>
      <w:ins w:id="2162" w:author="Gerard Blanco Bernal (Student)" w:date="2022-04-09T15:15:00Z">
        <w:r w:rsidR="003C1FC9">
          <w:t xml:space="preserve">, so the sensor was instead placed inside the greenhouse pointing up at the window. </w:t>
        </w:r>
      </w:ins>
      <w:r w:rsidR="00354C1F">
        <w:t>When opening the window, i</w:t>
      </w:r>
      <w:ins w:id="2163" w:author="Gerard Blanco Bernal (Student)" w:date="2022-04-09T15:15:00Z">
        <w:r w:rsidR="003C1FC9">
          <w:t>f it measured a depth greater t</w:t>
        </w:r>
      </w:ins>
      <w:ins w:id="2164" w:author="Gerard Blanco Bernal (Student)" w:date="2022-04-09T15:18:00Z">
        <w:r w:rsidR="003C1FC9">
          <w:t xml:space="preserve">han </w:t>
        </w:r>
      </w:ins>
      <w:ins w:id="2165" w:author="Gerard Blanco Bernal (Student)" w:date="2022-04-09T15:15:00Z">
        <w:r w:rsidR="003C1FC9">
          <w:t>that of the distance to the window when flush with the g</w:t>
        </w:r>
      </w:ins>
      <w:ins w:id="2166" w:author="Gerard Blanco Bernal (Student)" w:date="2022-04-09T15:16:00Z">
        <w:r w:rsidR="003C1FC9">
          <w:t xml:space="preserve">reenhouse, the DC motor could be deactivated. </w:t>
        </w:r>
      </w:ins>
      <w:ins w:id="2167" w:author="Gerard Blanco Bernal (Student)" w:date="2022-04-09T15:17:00Z">
        <w:r w:rsidR="003C1FC9">
          <w:t xml:space="preserve">The researcher had to make sure that the distance sensor was pointed as close to the connecting hinges of the window as </w:t>
        </w:r>
        <w:r w:rsidR="003C1FC9">
          <w:lastRenderedPageBreak/>
          <w:t>possible, otherwise it would incorrectly signal the DC motor to turn off w</w:t>
        </w:r>
      </w:ins>
      <w:ins w:id="2168" w:author="Gerard Blanco Bernal (Student)" w:date="2022-04-09T15:18:00Z">
        <w:r w:rsidR="003C1FC9">
          <w:t>hen the window was not open to its full extent.</w:t>
        </w:r>
      </w:ins>
    </w:p>
    <w:p w14:paraId="06A82CF8" w14:textId="7CD1CDCD" w:rsidR="00753493" w:rsidRDefault="00753493" w:rsidP="009743CF">
      <w:pPr>
        <w:rPr>
          <w:ins w:id="2169" w:author="Gerard Blanco Bernal (Student)" w:date="2022-04-09T12:29:00Z"/>
        </w:rPr>
      </w:pPr>
    </w:p>
    <w:p w14:paraId="121EF8B3" w14:textId="1802B2A2" w:rsidR="00890DB1" w:rsidRDefault="00753493" w:rsidP="00753493">
      <w:pPr>
        <w:rPr>
          <w:ins w:id="2170" w:author="Gerard Blanco Bernal (Student)" w:date="2022-04-14T21:06:00Z"/>
        </w:rPr>
      </w:pPr>
      <w:ins w:id="2171" w:author="Gerard Blanco Bernal (Student)" w:date="2022-04-09T12:29:00Z">
        <w:r>
          <w:t>Lastly, two DS18B20 temperature sensors were used to measure the external and internal temperature of the greenhouse. One was placed at the highest point possible inside the greenhouse so that the temperature reading would always be a maximum due to the convection of hot air. The second temperature sensor was placed outside the greenhouse, with enough separation so that the radiating heat from the greenhouse would not affect the reading.</w:t>
        </w:r>
      </w:ins>
    </w:p>
    <w:p w14:paraId="3A8BA2AE" w14:textId="77777777" w:rsidR="009B1158" w:rsidRDefault="009B1158" w:rsidP="00753493">
      <w:pPr>
        <w:rPr>
          <w:ins w:id="2172" w:author="Gerard Blanco Bernal (Student)" w:date="2022-04-11T10:40:00Z"/>
        </w:rPr>
      </w:pPr>
    </w:p>
    <w:p w14:paraId="17D13C05" w14:textId="77777777" w:rsidR="00753493" w:rsidRDefault="00753493" w:rsidP="00753493">
      <w:pPr>
        <w:rPr>
          <w:ins w:id="2173" w:author="Gerard Blanco Bernal (Student)" w:date="2022-04-09T15:13:00Z"/>
        </w:rPr>
      </w:pPr>
      <w:ins w:id="2174" w:author="Gerard Blanco Bernal (Student)" w:date="2022-04-09T12:29:00Z">
        <w:r>
          <w:t>A 4.7kΩ resistor was used as a pull-up resistor on the signal line in order for the 1-Wire protocol to work.  Otherwise, the Raspberry Pi won’t be able to recognise the sensor and fail at the communication protocol. In other words, the signal line must be high when idle [</w:t>
        </w:r>
      </w:ins>
      <w:ins w:id="2175" w:author="Gerard Blanco Bernal (Student)" w:date="2022-04-14T22:11:00Z">
        <w:r w:rsidR="00E63A1D">
          <w:fldChar w:fldCharType="begin"/>
        </w:r>
        <w:r w:rsidR="00E63A1D">
          <w:instrText xml:space="preserve"> HYPERLINK  \l "_References" </w:instrText>
        </w:r>
        <w:r w:rsidR="00E63A1D">
          <w:fldChar w:fldCharType="separate"/>
        </w:r>
        <w:r w:rsidR="00E63A1D" w:rsidRPr="00E63A1D">
          <w:rPr>
            <w:rStyle w:val="Hyperlink"/>
          </w:rPr>
          <w:t>33</w:t>
        </w:r>
        <w:r w:rsidR="00E63A1D">
          <w:fldChar w:fldCharType="end"/>
        </w:r>
        <w:r w:rsidR="00E63A1D">
          <w:t xml:space="preserve">] </w:t>
        </w:r>
      </w:ins>
      <w:ins w:id="2176" w:author="Gerard Blanco Bernal (Student)" w:date="2022-04-09T12:29:00Z">
        <w:r>
          <w:t xml:space="preserve">which can be achieved with </w:t>
        </w:r>
      </w:ins>
      <w:ins w:id="2177" w:author="Gerard Blanco Bernal (Student)" w:date="2022-04-11T11:28:00Z">
        <w:r w:rsidR="004813ED">
          <w:t>the</w:t>
        </w:r>
      </w:ins>
      <w:ins w:id="2178" w:author="Gerard Blanco Bernal (Student)" w:date="2022-04-09T12:29:00Z">
        <w:r>
          <w:t xml:space="preserve"> pull-up resistor.</w:t>
        </w:r>
      </w:ins>
    </w:p>
    <w:p w14:paraId="20C75954" w14:textId="0C613744" w:rsidR="006F25F4" w:rsidRDefault="00CB3563" w:rsidP="002D68B4">
      <w:pPr>
        <w:rPr>
          <w:ins w:id="2179" w:author="Gerard Blanco Bernal (Student)" w:date="2022-04-09T15:40:00Z"/>
        </w:rPr>
      </w:pPr>
      <w:ins w:id="2180" w:author="Gerard Blanco Bernal (Student)" w:date="2022-05-02T10:06:00Z">
        <w:r w:rsidRPr="00E4670B">
          <w:rPr>
            <w:noProof/>
          </w:rPr>
          <w:drawing>
            <wp:anchor distT="0" distB="0" distL="114300" distR="114300" simplePos="0" relativeHeight="251684864" behindDoc="0" locked="0" layoutInCell="1" allowOverlap="1" wp14:anchorId="0B2ACF4A" wp14:editId="045F0D66">
              <wp:simplePos x="0" y="0"/>
              <wp:positionH relativeFrom="column">
                <wp:posOffset>0</wp:posOffset>
              </wp:positionH>
              <wp:positionV relativeFrom="paragraph">
                <wp:posOffset>144145</wp:posOffset>
              </wp:positionV>
              <wp:extent cx="3003550" cy="2346960"/>
              <wp:effectExtent l="0" t="0" r="6350" b="0"/>
              <wp:wrapSquare wrapText="bothSides"/>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3550" cy="2346960"/>
                      </a:xfrm>
                      <a:prstGeom prst="rect">
                        <a:avLst/>
                      </a:prstGeom>
                    </pic:spPr>
                  </pic:pic>
                </a:graphicData>
              </a:graphic>
            </wp:anchor>
          </w:drawing>
        </w:r>
      </w:ins>
    </w:p>
    <w:p w14:paraId="34341B77" w14:textId="77777777" w:rsidR="006F0D9E" w:rsidRDefault="006F0D9E" w:rsidP="00653E3F">
      <w:pPr>
        <w:jc w:val="center"/>
        <w:rPr>
          <w:i/>
          <w:iCs/>
        </w:rPr>
      </w:pPr>
    </w:p>
    <w:p w14:paraId="4E39BC89" w14:textId="757CC8E6" w:rsidR="009B1158" w:rsidRPr="00653E3F" w:rsidRDefault="00653E3F" w:rsidP="00653E3F">
      <w:pPr>
        <w:jc w:val="center"/>
        <w:rPr>
          <w:i/>
          <w:iCs/>
        </w:rPr>
      </w:pPr>
      <w:r>
        <w:rPr>
          <w:i/>
          <w:iCs/>
        </w:rPr>
        <w:t>Figure 12 shows the wiring for two DS18B20 temperature sensors</w:t>
      </w:r>
      <w:ins w:id="2181" w:author="Gerard Blanco Bernal (Student)" w:date="2022-05-02T10:05:00Z">
        <w:r w:rsidR="00CB3563">
          <w:rPr>
            <w:i/>
            <w:iCs/>
          </w:rPr>
          <w:t xml:space="preserve"> in addition to the motor driver and depth sensor that wo</w:t>
        </w:r>
      </w:ins>
      <w:ins w:id="2182" w:author="Gerard Blanco Bernal (Student)" w:date="2022-05-02T10:06:00Z">
        <w:r w:rsidR="00CB3563">
          <w:rPr>
            <w:i/>
            <w:iCs/>
          </w:rPr>
          <w:t>uld all work together to facilitate the ventilation inside the greenhouse</w:t>
        </w:r>
      </w:ins>
      <w:r>
        <w:rPr>
          <w:i/>
          <w:iCs/>
        </w:rPr>
        <w:t>.</w:t>
      </w:r>
    </w:p>
    <w:p w14:paraId="5069CD26" w14:textId="77777777" w:rsidR="00653E3F" w:rsidRDefault="00653E3F" w:rsidP="002D68B4"/>
    <w:p w14:paraId="75ADF247" w14:textId="77777777" w:rsidR="00653E3F" w:rsidRDefault="00653E3F" w:rsidP="002D68B4">
      <w:pPr>
        <w:rPr>
          <w:ins w:id="2183" w:author="Gerard Blanco Bernal (Student)" w:date="2022-04-14T21:06:00Z"/>
        </w:rPr>
      </w:pPr>
    </w:p>
    <w:p w14:paraId="43FBE7A6" w14:textId="77777777" w:rsidR="00566D0E" w:rsidRDefault="00AB7516" w:rsidP="002D68B4">
      <w:pPr>
        <w:rPr>
          <w:ins w:id="2184" w:author="Gerard Blanco Bernal (Student)" w:date="2022-05-03T07:56:00Z"/>
        </w:rPr>
      </w:pPr>
      <w:ins w:id="2185" w:author="Gerard Blanco Bernal (Student)" w:date="2022-04-09T17:30:00Z">
        <w:r>
          <w:t xml:space="preserve">Figure </w:t>
        </w:r>
      </w:ins>
      <w:r w:rsidR="00653E3F">
        <w:t>12</w:t>
      </w:r>
      <w:ins w:id="2186" w:author="Gerard Blanco Bernal (Student)" w:date="2022-04-09T17:30:00Z">
        <w:r>
          <w:t xml:space="preserve"> shows how </w:t>
        </w:r>
      </w:ins>
      <w:ins w:id="2187" w:author="Gerard Blanco Bernal (Student)" w:date="2022-04-09T17:31:00Z">
        <w:r w:rsidR="005A1B0F">
          <w:t>both DS18B20 sensors were connected by w</w:t>
        </w:r>
      </w:ins>
      <w:ins w:id="2188" w:author="Gerard Blanco Bernal (Student)" w:date="2022-04-09T17:32:00Z">
        <w:r w:rsidR="005A1B0F">
          <w:t xml:space="preserve">iring each VCC pin to the Raspberry Pi’s 3.3V pin. This connection would also be bridged </w:t>
        </w:r>
      </w:ins>
      <w:ins w:id="2189" w:author="Gerard Blanco Bernal (Student)" w:date="2022-04-09T17:33:00Z">
        <w:r w:rsidR="005A1B0F">
          <w:t>to</w:t>
        </w:r>
      </w:ins>
      <w:ins w:id="2190" w:author="Gerard Blanco Bernal (Student)" w:date="2022-04-09T17:32:00Z">
        <w:r w:rsidR="005A1B0F">
          <w:t xml:space="preserve"> the data wire</w:t>
        </w:r>
      </w:ins>
      <w:ins w:id="2191" w:author="Gerard Blanco Bernal (Student)" w:date="2022-04-09T17:33:00Z">
        <w:r w:rsidR="005A1B0F">
          <w:t xml:space="preserve"> by the 4.7</w:t>
        </w:r>
        <w:r w:rsidR="005A1B0F" w:rsidRPr="005A1B0F">
          <w:t>kΩ</w:t>
        </w:r>
        <w:r w:rsidR="005A1B0F">
          <w:t xml:space="preserve"> resistor. The </w:t>
        </w:r>
      </w:ins>
      <w:ins w:id="2192" w:author="Gerard Blanco Bernal (Student)" w:date="2022-04-09T17:34:00Z">
        <w:r w:rsidR="005A1B0F">
          <w:t>data wire would connect to GPIO pin 4 (physical pin 7), a</w:t>
        </w:r>
      </w:ins>
      <w:ins w:id="2193" w:author="Gerard Blanco Bernal (Student)" w:date="2022-04-09T17:35:00Z">
        <w:r w:rsidR="005A1B0F">
          <w:t>nd one additional cable would connect the sensor’s ground pin to a ground pin on the Raspberry Pi.</w:t>
        </w:r>
      </w:ins>
      <w:ins w:id="2194" w:author="Gerard Blanco Bernal (Student)" w:date="2022-05-01T14:59:00Z">
        <w:r w:rsidR="000649A5">
          <w:t xml:space="preserve"> </w:t>
        </w:r>
      </w:ins>
    </w:p>
    <w:p w14:paraId="4600DF3E" w14:textId="77777777" w:rsidR="00566D0E" w:rsidRDefault="00566D0E" w:rsidP="002D68B4">
      <w:pPr>
        <w:rPr>
          <w:ins w:id="2195" w:author="Gerard Blanco Bernal (Student)" w:date="2022-05-03T07:56:00Z"/>
        </w:rPr>
      </w:pPr>
    </w:p>
    <w:p w14:paraId="49DE0802" w14:textId="773515E2" w:rsidR="00AB7516" w:rsidRDefault="000649A5" w:rsidP="002D68B4">
      <w:pPr>
        <w:rPr>
          <w:ins w:id="2196" w:author="Gerard Blanco Bernal (Student)" w:date="2022-05-03T07:56:00Z"/>
        </w:rPr>
      </w:pPr>
      <w:ins w:id="2197" w:author="Gerard Blanco Bernal (Student)" w:date="2022-05-01T14:59:00Z">
        <w:r>
          <w:t xml:space="preserve">A complete wiring diagram for all </w:t>
        </w:r>
      </w:ins>
      <w:ins w:id="2198" w:author="Gerard Blanco Bernal (Student)" w:date="2022-05-01T15:00:00Z">
        <w:r>
          <w:t xml:space="preserve">components used </w:t>
        </w:r>
      </w:ins>
      <w:ins w:id="2199" w:author="Gerard Blanco Bernal (Student)" w:date="2022-05-02T10:08:00Z">
        <w:r w:rsidR="00CB3563" w:rsidRPr="00CB3563">
          <w:t>(depth sensor, motor driver, temperature sensors)</w:t>
        </w:r>
        <w:r w:rsidR="00CB3563">
          <w:t xml:space="preserve"> </w:t>
        </w:r>
      </w:ins>
      <w:ins w:id="2200" w:author="Gerard Blanco Bernal (Student)" w:date="2022-05-01T15:00:00Z">
        <w:r>
          <w:t xml:space="preserve">to achieve the ventilation in the greenhouse can be found </w:t>
        </w:r>
      </w:ins>
      <w:ins w:id="2201" w:author="Gerard Blanco Bernal (Student)" w:date="2022-05-03T07:56:00Z">
        <w:r w:rsidR="00566D0E">
          <w:t xml:space="preserve">below and </w:t>
        </w:r>
      </w:ins>
      <w:ins w:id="2202" w:author="Gerard Blanco Bernal (Student)" w:date="2022-05-01T15:00:00Z">
        <w:r>
          <w:t xml:space="preserve">under </w:t>
        </w:r>
        <w:r>
          <w:fldChar w:fldCharType="begin"/>
        </w:r>
        <w:r>
          <w:instrText xml:space="preserve"> HYPERLINK  \l "_Appendices" </w:instrText>
        </w:r>
        <w:r>
          <w:fldChar w:fldCharType="separate"/>
        </w:r>
        <w:r w:rsidRPr="000649A5">
          <w:rPr>
            <w:rStyle w:val="Hyperlink"/>
          </w:rPr>
          <w:t>Appendix N</w:t>
        </w:r>
        <w:r>
          <w:fldChar w:fldCharType="end"/>
        </w:r>
        <w:r>
          <w:t xml:space="preserve"> (</w:t>
        </w:r>
      </w:ins>
      <w:ins w:id="2203" w:author="Gerard Blanco Bernal (Student)" w:date="2022-05-01T15:01:00Z">
        <w:r w:rsidRPr="000649A5">
          <w:t>Ventilation Components Wiring (Minus DC Motor and Relay)</w:t>
        </w:r>
        <w:r w:rsidR="00C35605">
          <w:t>)</w:t>
        </w:r>
      </w:ins>
      <w:ins w:id="2204" w:author="Gerard Blanco Bernal (Student)" w:date="2022-05-01T15:00:00Z">
        <w:r>
          <w:t xml:space="preserve">. </w:t>
        </w:r>
      </w:ins>
    </w:p>
    <w:p w14:paraId="4A95873F" w14:textId="6572575F" w:rsidR="00566D0E" w:rsidRDefault="00566D0E" w:rsidP="002D68B4">
      <w:pPr>
        <w:rPr>
          <w:ins w:id="2205" w:author="Gerard Blanco Bernal (Student)" w:date="2022-05-03T07:56:00Z"/>
        </w:rPr>
      </w:pPr>
    </w:p>
    <w:p w14:paraId="6E8ECF65" w14:textId="5FF79366" w:rsidR="00566D0E" w:rsidRDefault="00566D0E" w:rsidP="002D68B4">
      <w:pPr>
        <w:rPr>
          <w:ins w:id="2206" w:author="Gerard Blanco Bernal (Student)" w:date="2022-05-03T07:56:00Z"/>
        </w:rPr>
      </w:pPr>
      <w:ins w:id="2207" w:author="Gerard Blanco Bernal (Student)" w:date="2022-05-03T07:56:00Z">
        <w:r w:rsidRPr="00566D0E">
          <w:rPr>
            <w:noProof/>
          </w:rPr>
          <w:drawing>
            <wp:inline distT="0" distB="0" distL="0" distR="0" wp14:anchorId="15D334AE" wp14:editId="689CBC7A">
              <wp:extent cx="3003550" cy="2506980"/>
              <wp:effectExtent l="0" t="0" r="6350" b="7620"/>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pic:nvPicPr>
                    <pic:blipFill>
                      <a:blip r:embed="rId28"/>
                      <a:stretch>
                        <a:fillRect/>
                      </a:stretch>
                    </pic:blipFill>
                    <pic:spPr>
                      <a:xfrm>
                        <a:off x="0" y="0"/>
                        <a:ext cx="3003550" cy="2506980"/>
                      </a:xfrm>
                      <a:prstGeom prst="rect">
                        <a:avLst/>
                      </a:prstGeom>
                    </pic:spPr>
                  </pic:pic>
                </a:graphicData>
              </a:graphic>
            </wp:inline>
          </w:drawing>
        </w:r>
      </w:ins>
    </w:p>
    <w:p w14:paraId="37DE8C4B" w14:textId="1689DBA4" w:rsidR="00566D0E" w:rsidRDefault="00566D0E" w:rsidP="002D68B4">
      <w:pPr>
        <w:rPr>
          <w:ins w:id="2208" w:author="Gerard Blanco Bernal (Student)" w:date="2022-05-03T07:56:00Z"/>
        </w:rPr>
      </w:pPr>
    </w:p>
    <w:p w14:paraId="41BBD155" w14:textId="7EC1EF4D" w:rsidR="00566D0E" w:rsidRPr="00566D0E" w:rsidRDefault="00566D0E">
      <w:pPr>
        <w:jc w:val="center"/>
        <w:rPr>
          <w:ins w:id="2209" w:author="Gerard Blanco Bernal (Student)" w:date="2022-05-03T07:56:00Z"/>
          <w:i/>
          <w:iCs/>
          <w:rPrChange w:id="2210" w:author="Gerard Blanco Bernal (Student)" w:date="2022-05-03T07:56:00Z">
            <w:rPr>
              <w:ins w:id="2211" w:author="Gerard Blanco Bernal (Student)" w:date="2022-05-03T07:56:00Z"/>
            </w:rPr>
          </w:rPrChange>
        </w:rPr>
        <w:pPrChange w:id="2212" w:author="Gerard Blanco Bernal (Student)" w:date="2022-05-03T07:56:00Z">
          <w:pPr/>
        </w:pPrChange>
      </w:pPr>
      <w:ins w:id="2213" w:author="Gerard Blanco Bernal (Student)" w:date="2022-05-03T07:56:00Z">
        <w:r>
          <w:rPr>
            <w:i/>
            <w:iCs/>
          </w:rPr>
          <w:t>Figure 13. Wiring for depth sensor, temperature sensor and motor driver.</w:t>
        </w:r>
      </w:ins>
    </w:p>
    <w:p w14:paraId="23051F2E" w14:textId="21514CE2" w:rsidR="00566D0E" w:rsidRDefault="00566D0E" w:rsidP="002D68B4">
      <w:pPr>
        <w:rPr>
          <w:ins w:id="2214" w:author="Gerard Blanco Bernal (Student)" w:date="2022-05-03T08:01:00Z"/>
        </w:rPr>
      </w:pPr>
    </w:p>
    <w:p w14:paraId="46FF37C4" w14:textId="5EBE78F4" w:rsidR="00D77494" w:rsidRDefault="00D77494" w:rsidP="002D68B4">
      <w:pPr>
        <w:rPr>
          <w:ins w:id="2215" w:author="Gerard Blanco Bernal (Student)" w:date="2022-04-09T17:30:00Z"/>
        </w:rPr>
      </w:pPr>
      <w:ins w:id="2216" w:author="Gerard Blanco Bernal (Student)" w:date="2022-05-03T08:01:00Z">
        <w:r>
          <w:t xml:space="preserve">Referring to the diagram above, the depth sensor’s echo and trigger pins connected to GPIO </w:t>
        </w:r>
      </w:ins>
      <w:ins w:id="2217" w:author="Gerard Blanco Bernal (Student)" w:date="2022-05-03T08:02:00Z">
        <w:r>
          <w:t>6 and 5 respectively, and followed the same VCC and Ground wiring as the sensor used in the water tank. The L298N wiring and temperature sensor wiring has already been discu</w:t>
        </w:r>
      </w:ins>
      <w:ins w:id="2218" w:author="Gerard Blanco Bernal (Student)" w:date="2022-05-03T08:03:00Z">
        <w:r>
          <w:t>ssed above.</w:t>
        </w:r>
      </w:ins>
    </w:p>
    <w:p w14:paraId="4661FB7E" w14:textId="77777777" w:rsidR="00AB7516" w:rsidRDefault="00AB7516" w:rsidP="002D68B4">
      <w:pPr>
        <w:rPr>
          <w:ins w:id="2219" w:author="Gerard Blanco Bernal (Student)" w:date="2022-04-09T17:30:00Z"/>
        </w:rPr>
      </w:pPr>
    </w:p>
    <w:p w14:paraId="03FBBD43" w14:textId="7857FD00" w:rsidR="00BF5C1A" w:rsidRDefault="00BF5C1A" w:rsidP="002D68B4">
      <w:pPr>
        <w:rPr>
          <w:ins w:id="2220" w:author="Gerard Blanco Bernal (Student)" w:date="2022-04-09T15:57:00Z"/>
        </w:rPr>
      </w:pPr>
      <w:ins w:id="2221" w:author="Gerard Blanco Bernal (Student)" w:date="2022-04-09T15:50:00Z">
        <w:r>
          <w:t xml:space="preserve">After completing the wiring of the different set of moisture, </w:t>
        </w:r>
      </w:ins>
      <w:ins w:id="2222" w:author="Gerard Blanco Bernal (Student)" w:date="2022-04-09T15:57:00Z">
        <w:r w:rsidR="00F230DD">
          <w:t>depth,</w:t>
        </w:r>
      </w:ins>
      <w:ins w:id="2223" w:author="Gerard Blanco Bernal (Student)" w:date="2022-04-09T15:50:00Z">
        <w:r>
          <w:t xml:space="preserve"> and temperature sensors, in conjunction with the high v</w:t>
        </w:r>
      </w:ins>
      <w:ins w:id="2224" w:author="Gerard Blanco Bernal (Student)" w:date="2022-04-09T15:51:00Z">
        <w:r>
          <w:t>oltage actuators through the Relay HAT, the researcher had completed the installation of all the features required to truly aut</w:t>
        </w:r>
      </w:ins>
      <w:ins w:id="2225" w:author="Gerard Blanco Bernal (Student)" w:date="2022-04-09T15:52:00Z">
        <w:r>
          <w:t xml:space="preserve">omate a greenhouse. </w:t>
        </w:r>
      </w:ins>
      <w:r w:rsidR="00575394">
        <w:t>The</w:t>
      </w:r>
      <w:ins w:id="2226" w:author="Gerard Blanco Bernal (Student)" w:date="2022-04-09T15:52:00Z">
        <w:r>
          <w:t xml:space="preserve"> initial user stories </w:t>
        </w:r>
      </w:ins>
      <w:r w:rsidR="00575394">
        <w:t xml:space="preserve">could </w:t>
      </w:r>
      <w:ins w:id="2227" w:author="Gerard Blanco Bernal (Student)" w:date="2022-04-09T15:52:00Z">
        <w:r>
          <w:t xml:space="preserve">be compared to the created prototype and </w:t>
        </w:r>
      </w:ins>
      <w:ins w:id="2228" w:author="Gerard Blanco Bernal (Student)" w:date="2022-04-09T15:53:00Z">
        <w:r>
          <w:t>verify whether the original requirements had been achieved or not</w:t>
        </w:r>
      </w:ins>
      <w:ins w:id="2229" w:author="Gerard Blanco Bernal (Student)" w:date="2022-04-09T15:55:00Z">
        <w:r w:rsidR="00F230DD">
          <w:t>.</w:t>
        </w:r>
      </w:ins>
    </w:p>
    <w:p w14:paraId="3B234602" w14:textId="5341958A" w:rsidR="00F230DD" w:rsidRDefault="00F230DD" w:rsidP="002D68B4">
      <w:pPr>
        <w:rPr>
          <w:ins w:id="2230" w:author="Gerard Blanco Bernal (Student)" w:date="2022-04-09T15:57:00Z"/>
        </w:rPr>
      </w:pPr>
    </w:p>
    <w:p w14:paraId="1612AEAB" w14:textId="34A9B2C1" w:rsidR="00F230DD" w:rsidRDefault="00F230DD" w:rsidP="002D68B4">
      <w:pPr>
        <w:rPr>
          <w:ins w:id="2231" w:author="Gerard Blanco Bernal (Student)" w:date="2022-04-09T16:01:00Z"/>
        </w:rPr>
      </w:pPr>
      <w:ins w:id="2232" w:author="Gerard Blanco Bernal (Student)" w:date="2022-04-09T15:57:00Z">
        <w:r>
          <w:t xml:space="preserve">The researcher was pleased to confirm that the prototype </w:t>
        </w:r>
      </w:ins>
      <w:ins w:id="2233" w:author="Gerard Blanco Bernal (Student)" w:date="2022-04-09T15:58:00Z">
        <w:r>
          <w:t>lived up to the performance which it intended to achieve</w:t>
        </w:r>
      </w:ins>
      <w:ins w:id="2234" w:author="Gerard Blanco Bernal (Student)" w:date="2022-04-09T16:00:00Z">
        <w:r w:rsidR="009A31D2">
          <w:t>; i</w:t>
        </w:r>
      </w:ins>
      <w:ins w:id="2235" w:author="Gerard Blanco Bernal (Student)" w:date="2022-04-09T15:59:00Z">
        <w:r w:rsidR="009A31D2">
          <w:t xml:space="preserve">t could successfully </w:t>
        </w:r>
      </w:ins>
      <w:ins w:id="2236" w:author="Gerard Blanco Bernal (Student)" w:date="2022-04-09T16:00:00Z">
        <w:r w:rsidR="009A31D2">
          <w:t xml:space="preserve">control the ventilation, </w:t>
        </w:r>
      </w:ins>
      <w:r w:rsidR="00575394">
        <w:t>temperature,</w:t>
      </w:r>
      <w:ins w:id="2237" w:author="Gerard Blanco Bernal (Student)" w:date="2022-04-09T16:00:00Z">
        <w:r w:rsidR="009A31D2">
          <w:t xml:space="preserve"> and soil moisture auto</w:t>
        </w:r>
      </w:ins>
      <w:r w:rsidR="0064318E">
        <w:t>matedl</w:t>
      </w:r>
      <w:ins w:id="2238" w:author="Gerard Blanco Bernal (Student)" w:date="2022-04-09T16:00:00Z">
        <w:r w:rsidR="009A31D2">
          <w:t>y.</w:t>
        </w:r>
      </w:ins>
    </w:p>
    <w:p w14:paraId="228E994E" w14:textId="539BFDD5" w:rsidR="005A6BCA" w:rsidRDefault="005A6BCA" w:rsidP="002D68B4">
      <w:pPr>
        <w:rPr>
          <w:ins w:id="2239" w:author="Gerard Blanco Bernal (Student)" w:date="2022-04-09T16:01:00Z"/>
        </w:rPr>
      </w:pPr>
    </w:p>
    <w:p w14:paraId="2265AC92" w14:textId="23067506" w:rsidR="005A6BCA" w:rsidRDefault="00C6131B" w:rsidP="002D68B4">
      <w:pPr>
        <w:rPr>
          <w:ins w:id="2240" w:author="Gerard Blanco Bernal (Student)" w:date="2022-04-09T16:11:00Z"/>
        </w:rPr>
      </w:pPr>
      <w:r>
        <w:t xml:space="preserve">Although it was implemented after the researcher conducted the user testing of the prototype, </w:t>
      </w:r>
      <w:ins w:id="2241" w:author="Gerard Blanco Bernal (Student)" w:date="2022-04-09T16:06:00Z">
        <w:r w:rsidR="006E088C">
          <w:t xml:space="preserve">there was one helpful recommendation which the researcher </w:t>
        </w:r>
      </w:ins>
      <w:ins w:id="2242" w:author="Gerard Blanco Bernal (Student)" w:date="2022-04-09T16:07:00Z">
        <w:r w:rsidR="006E088C">
          <w:t>wanted to implement so that the implementation process of the system could be as user centred as possible. Th</w:t>
        </w:r>
      </w:ins>
      <w:ins w:id="2243" w:author="Gerard Blanco Bernal (Student)" w:date="2022-04-09T16:10:00Z">
        <w:r w:rsidR="003043D1">
          <w:t>e</w:t>
        </w:r>
      </w:ins>
      <w:ins w:id="2244" w:author="Gerard Blanco Bernal (Student)" w:date="2022-04-09T16:07:00Z">
        <w:r w:rsidR="006E088C">
          <w:t xml:space="preserve"> </w:t>
        </w:r>
      </w:ins>
      <w:ins w:id="2245" w:author="Gerard Blanco Bernal (Student)" w:date="2022-04-09T16:08:00Z">
        <w:r w:rsidR="006E088C">
          <w:t>suggestion was to notify the user if any of the components were not working as they should, i.e., faulty hardware</w:t>
        </w:r>
      </w:ins>
      <w:ins w:id="2246" w:author="Gerard Blanco Bernal (Student)" w:date="2022-04-09T16:10:00Z">
        <w:r w:rsidR="003043D1">
          <w:t>, so that the user could inspect them a</w:t>
        </w:r>
      </w:ins>
      <w:ins w:id="2247" w:author="Gerard Blanco Bernal (Student)" w:date="2022-04-09T16:11:00Z">
        <w:r w:rsidR="003043D1">
          <w:t>nd possibly contact customer support to replace them</w:t>
        </w:r>
      </w:ins>
      <w:ins w:id="2248" w:author="Gerard Blanco Bernal (Student)" w:date="2022-04-09T16:08:00Z">
        <w:r w:rsidR="006E088C">
          <w:t>.</w:t>
        </w:r>
      </w:ins>
      <w:ins w:id="2249" w:author="Gerard Blanco Bernal (Student)" w:date="2022-04-09T16:09:00Z">
        <w:r w:rsidR="006E088C">
          <w:t xml:space="preserve"> This </w:t>
        </w:r>
      </w:ins>
      <w:ins w:id="2250" w:author="Gerard Blanco Bernal (Student)" w:date="2022-04-09T16:11:00Z">
        <w:r w:rsidR="003043D1">
          <w:t xml:space="preserve">recommendation </w:t>
        </w:r>
      </w:ins>
      <w:ins w:id="2251" w:author="Gerard Blanco Bernal (Student)" w:date="2022-04-09T16:09:00Z">
        <w:r w:rsidR="006E088C">
          <w:t>was converted into a user story and</w:t>
        </w:r>
        <w:r w:rsidR="003043D1">
          <w:t xml:space="preserve"> later added into GitHub Issues.</w:t>
        </w:r>
      </w:ins>
      <w:ins w:id="2252" w:author="Gerard Blanco Bernal (Student)" w:date="2022-04-09T16:11:00Z">
        <w:r w:rsidR="003043D1">
          <w:t xml:space="preserve"> </w:t>
        </w:r>
      </w:ins>
    </w:p>
    <w:p w14:paraId="377B3593" w14:textId="0CC32099" w:rsidR="003043D1" w:rsidRDefault="003043D1" w:rsidP="002D68B4">
      <w:pPr>
        <w:rPr>
          <w:ins w:id="2253" w:author="Gerard Blanco Bernal (Student)" w:date="2022-04-09T16:11:00Z"/>
        </w:rPr>
      </w:pPr>
    </w:p>
    <w:p w14:paraId="34C6500B" w14:textId="503DCF46" w:rsidR="003043D1" w:rsidRDefault="003043D1" w:rsidP="002D68B4">
      <w:pPr>
        <w:rPr>
          <w:ins w:id="2254" w:author="Gerard Blanco Bernal (Student)" w:date="2022-04-09T15:54:00Z"/>
        </w:rPr>
      </w:pPr>
      <w:ins w:id="2255" w:author="Gerard Blanco Bernal (Student)" w:date="2022-04-09T16:12:00Z">
        <w:r>
          <w:t xml:space="preserve">The implementation of this feature </w:t>
        </w:r>
      </w:ins>
      <w:ins w:id="2256" w:author="Gerard Blanco Bernal (Student)" w:date="2022-04-09T16:13:00Z">
        <w:r>
          <w:t>was</w:t>
        </w:r>
      </w:ins>
      <w:ins w:id="2257" w:author="Gerard Blanco Bernal (Student)" w:date="2022-04-09T16:12:00Z">
        <w:r>
          <w:t xml:space="preserve"> </w:t>
        </w:r>
      </w:ins>
      <w:ins w:id="2258" w:author="Gerard Blanco Bernal (Student)" w:date="2022-04-09T16:14:00Z">
        <w:r w:rsidR="00F8471D">
          <w:t>achieved by testing the expected state of each sensor after the activation of each actuator. If the state did not</w:t>
        </w:r>
      </w:ins>
      <w:ins w:id="2259" w:author="Gerard Blanco Bernal (Student)" w:date="2022-04-09T16:15:00Z">
        <w:r w:rsidR="00F8471D">
          <w:t xml:space="preserve"> correspond with </w:t>
        </w:r>
      </w:ins>
      <w:ins w:id="2260" w:author="Gerard Blanco Bernal (Student)" w:date="2022-04-09T16:16:00Z">
        <w:r w:rsidR="00F8471D">
          <w:t xml:space="preserve">the state </w:t>
        </w:r>
      </w:ins>
      <w:ins w:id="2261" w:author="Gerard Blanco Bernal (Student)" w:date="2022-04-09T16:15:00Z">
        <w:r w:rsidR="00F8471D">
          <w:t>the system expected it to be, the prototype would</w:t>
        </w:r>
      </w:ins>
      <w:r w:rsidR="00682C2A">
        <w:t xml:space="preserve"> notify the user of a possible malfunction</w:t>
      </w:r>
      <w:ins w:id="2262" w:author="Gerard Blanco Bernal (Student)" w:date="2022-04-09T16:15:00Z">
        <w:r w:rsidR="00F8471D">
          <w:t>.</w:t>
        </w:r>
      </w:ins>
      <w:ins w:id="2263" w:author="Gerard Blanco Bernal (Student)" w:date="2022-04-09T16:16:00Z">
        <w:r w:rsidR="00F8471D">
          <w:t xml:space="preserve"> This would work both ways for sensors and actuators. T</w:t>
        </w:r>
      </w:ins>
      <w:ins w:id="2264" w:author="Gerard Blanco Bernal (Student)" w:date="2022-04-09T16:17:00Z">
        <w:r w:rsidR="00F8471D">
          <w:t xml:space="preserve">ake the ventilation system for </w:t>
        </w:r>
        <w:r w:rsidR="00F8471D">
          <w:lastRenderedPageBreak/>
          <w:t xml:space="preserve">example, if after activating the DC motor so that the window opened, the distance sensor </w:t>
        </w:r>
      </w:ins>
      <w:ins w:id="2265" w:author="Gerard Blanco Bernal (Student)" w:date="2022-04-09T16:18:00Z">
        <w:r w:rsidR="00F8471D">
          <w:t>would read the same depth</w:t>
        </w:r>
      </w:ins>
      <w:ins w:id="2266" w:author="Gerard Blanco Bernal (Student)" w:date="2022-04-09T16:19:00Z">
        <w:r w:rsidR="00317087">
          <w:t xml:space="preserve"> to the window</w:t>
        </w:r>
      </w:ins>
      <w:ins w:id="2267" w:author="Gerard Blanco Bernal (Student)" w:date="2022-04-09T16:18:00Z">
        <w:r w:rsidR="00F8471D">
          <w:t xml:space="preserve">, the issue would </w:t>
        </w:r>
      </w:ins>
      <w:ins w:id="2268" w:author="Gerard Blanco Bernal (Student)" w:date="2022-04-09T16:19:00Z">
        <w:r w:rsidR="00317087">
          <w:t>most likely origi</w:t>
        </w:r>
      </w:ins>
      <w:ins w:id="2269" w:author="Gerard Blanco Bernal (Student)" w:date="2022-04-09T16:20:00Z">
        <w:r w:rsidR="00317087">
          <w:t>nate</w:t>
        </w:r>
      </w:ins>
      <w:ins w:id="2270" w:author="Gerard Blanco Bernal (Student)" w:date="2022-04-09T16:18:00Z">
        <w:r w:rsidR="00F8471D">
          <w:t xml:space="preserve"> from the DC motor</w:t>
        </w:r>
      </w:ins>
      <w:ins w:id="2271" w:author="Gerard Blanco Bernal (Student)" w:date="2022-04-09T16:20:00Z">
        <w:r w:rsidR="00317087">
          <w:t xml:space="preserve"> as it was likely that it was not reeling in the string through the pulley</w:t>
        </w:r>
      </w:ins>
      <w:ins w:id="2272" w:author="Gerard Blanco Bernal (Student)" w:date="2022-04-09T16:18:00Z">
        <w:r w:rsidR="00F8471D">
          <w:t xml:space="preserve">. On the other </w:t>
        </w:r>
      </w:ins>
      <w:ins w:id="2273" w:author="Gerard Blanco Bernal (Student)" w:date="2022-04-09T16:20:00Z">
        <w:r w:rsidR="00317087">
          <w:t>hand,</w:t>
        </w:r>
      </w:ins>
      <w:ins w:id="2274" w:author="Gerard Blanco Bernal (Student)" w:date="2022-04-09T16:18:00Z">
        <w:r w:rsidR="00F8471D">
          <w:t xml:space="preserve"> if the sensor was simply not providing </w:t>
        </w:r>
      </w:ins>
      <w:ins w:id="2275" w:author="Gerard Blanco Bernal (Student)" w:date="2022-04-09T16:19:00Z">
        <w:r w:rsidR="00F8471D">
          <w:t>readings when accessed by the Raspberry Pi, it would be clear that the sensor was faulty.</w:t>
        </w:r>
      </w:ins>
    </w:p>
    <w:p w14:paraId="3C212B79" w14:textId="7721D758" w:rsidR="0031305E" w:rsidRDefault="0031305E" w:rsidP="002D68B4">
      <w:pPr>
        <w:rPr>
          <w:ins w:id="2276" w:author="Gerard Blanco Bernal (Student)" w:date="2022-04-09T17:19:00Z"/>
        </w:rPr>
      </w:pPr>
    </w:p>
    <w:p w14:paraId="684F3810" w14:textId="77777777" w:rsidR="00962646" w:rsidRPr="006F25F4" w:rsidRDefault="00962646" w:rsidP="002D68B4">
      <w:pPr>
        <w:rPr>
          <w:ins w:id="2277" w:author="Gerard Blanco Bernal (Student)" w:date="2022-04-08T11:30:00Z"/>
          <w:rPrChange w:id="2278" w:author="Gerard Blanco Bernal (Student)" w:date="2022-04-08T19:21:00Z">
            <w:rPr>
              <w:ins w:id="2279" w:author="Gerard Blanco Bernal (Student)" w:date="2022-04-08T11:30:00Z"/>
              <w:b/>
              <w:bCs/>
            </w:rPr>
          </w:rPrChange>
        </w:rPr>
      </w:pPr>
    </w:p>
    <w:p w14:paraId="6882529B" w14:textId="7A3C6F0C" w:rsidR="00C4308A" w:rsidRDefault="00C4308A" w:rsidP="002D68B4">
      <w:pPr>
        <w:rPr>
          <w:ins w:id="2280" w:author="Gerard Blanco Bernal (Student)" w:date="2022-04-07T23:21:00Z"/>
          <w:b/>
          <w:bCs/>
        </w:rPr>
      </w:pPr>
      <w:ins w:id="2281" w:author="Gerard Blanco Bernal (Student)" w:date="2022-04-07T23:21:00Z">
        <w:r w:rsidRPr="00C4308A">
          <w:rPr>
            <w:b/>
            <w:bCs/>
          </w:rPr>
          <w:t>5.</w:t>
        </w:r>
        <w:r>
          <w:rPr>
            <w:b/>
            <w:bCs/>
          </w:rPr>
          <w:t>2</w:t>
        </w:r>
        <w:r w:rsidRPr="00C4308A">
          <w:rPr>
            <w:b/>
            <w:bCs/>
          </w:rPr>
          <w:t xml:space="preserve"> </w:t>
        </w:r>
      </w:ins>
      <w:ins w:id="2282" w:author="Gerard Blanco Bernal (Student)" w:date="2022-04-09T15:46:00Z">
        <w:r w:rsidR="0031305E">
          <w:rPr>
            <w:b/>
            <w:bCs/>
          </w:rPr>
          <w:t xml:space="preserve">Intelligent Assistant </w:t>
        </w:r>
      </w:ins>
      <w:r w:rsidR="00EE2D55">
        <w:rPr>
          <w:b/>
          <w:bCs/>
        </w:rPr>
        <w:t>ChatBot</w:t>
      </w:r>
    </w:p>
    <w:p w14:paraId="2C75A95B" w14:textId="77777777" w:rsidR="0031305E" w:rsidRDefault="0031305E" w:rsidP="0031305E">
      <w:pPr>
        <w:rPr>
          <w:ins w:id="2283" w:author="Gerard Blanco Bernal (Student)" w:date="2022-04-09T15:46:00Z"/>
        </w:rPr>
      </w:pPr>
    </w:p>
    <w:p w14:paraId="68DC8FC3" w14:textId="1C072844" w:rsidR="00D000DE" w:rsidRPr="0031305E" w:rsidRDefault="0031305E" w:rsidP="002D68B4">
      <w:pPr>
        <w:rPr>
          <w:ins w:id="2284" w:author="Gerard Blanco Bernal (Student)" w:date="2022-04-07T23:21:00Z"/>
          <w:rPrChange w:id="2285" w:author="Gerard Blanco Bernal (Student)" w:date="2022-04-09T15:46:00Z">
            <w:rPr>
              <w:ins w:id="2286" w:author="Gerard Blanco Bernal (Student)" w:date="2022-04-07T23:21:00Z"/>
              <w:b/>
              <w:bCs/>
            </w:rPr>
          </w:rPrChange>
        </w:rPr>
      </w:pPr>
      <w:ins w:id="2287" w:author="Gerard Blanco Bernal (Student)" w:date="2022-04-09T15:46:00Z">
        <w:r>
          <w:t xml:space="preserve">The Telegram bot </w:t>
        </w:r>
      </w:ins>
      <w:ins w:id="2288" w:author="Gerard Blanco Bernal (Student)" w:date="2022-04-09T15:49:00Z">
        <w:r w:rsidR="002E577D">
          <w:t>was</w:t>
        </w:r>
      </w:ins>
      <w:ins w:id="2289" w:author="Gerard Blanco Bernal (Student)" w:date="2022-04-09T15:46:00Z">
        <w:r>
          <w:t xml:space="preserve"> designed to fulfil the specific purpose of answering questions and commands. It work</w:t>
        </w:r>
      </w:ins>
      <w:ins w:id="2290" w:author="Gerard Blanco Bernal (Student)" w:date="2022-04-09T15:49:00Z">
        <w:r w:rsidR="002E577D">
          <w:t>ed</w:t>
        </w:r>
      </w:ins>
      <w:ins w:id="2291" w:author="Gerard Blanco Bernal (Student)" w:date="2022-04-09T15:46:00Z">
        <w:r>
          <w:t xml:space="preserve"> as a means of customer support, providing information about the live state of the greenhouse </w:t>
        </w:r>
      </w:ins>
      <w:ins w:id="2292" w:author="Gerard Blanco Bernal (Student)" w:date="2022-04-09T15:49:00Z">
        <w:r w:rsidR="00BF5C1A">
          <w:t>environment,</w:t>
        </w:r>
      </w:ins>
      <w:ins w:id="2293" w:author="Gerard Blanco Bernal (Student)" w:date="2022-04-09T15:46:00Z">
        <w:r>
          <w:t xml:space="preserve"> and allowing for the user to override the automated tasks if requested.</w:t>
        </w:r>
      </w:ins>
      <w:ins w:id="2294" w:author="Gerard Blanco Bernal (Student)" w:date="2022-04-09T17:25:00Z">
        <w:r w:rsidR="00034CD5">
          <w:t xml:space="preserve"> </w:t>
        </w:r>
      </w:ins>
      <w:ins w:id="2295" w:author="Gerard Blanco Bernal (Student)" w:date="2022-04-09T17:29:00Z">
        <w:r w:rsidR="00AB7516">
          <w:t>The researcher would first start with the implementation of a user input system</w:t>
        </w:r>
      </w:ins>
      <w:ins w:id="2296" w:author="Gerard Blanco Bernal (Student)" w:date="2022-04-09T17:36:00Z">
        <w:r w:rsidR="00F90D14">
          <w:t>, and for this</w:t>
        </w:r>
        <w:r w:rsidR="00AE139A">
          <w:t xml:space="preserve"> feature, push buttons were used together</w:t>
        </w:r>
      </w:ins>
      <w:ins w:id="2297" w:author="Gerard Blanco Bernal (Student)" w:date="2022-04-09T17:37:00Z">
        <w:r w:rsidR="00AE139A">
          <w:t xml:space="preserve"> with an OLED display to show the user input</w:t>
        </w:r>
      </w:ins>
      <w:ins w:id="2298" w:author="Gerard Blanco Bernal (Student)" w:date="2022-04-09T17:36:00Z">
        <w:r w:rsidR="00AE139A">
          <w:t>.</w:t>
        </w:r>
      </w:ins>
    </w:p>
    <w:p w14:paraId="18E27BF3" w14:textId="77777777" w:rsidR="00D000DE" w:rsidRPr="0031305E" w:rsidRDefault="00D000DE" w:rsidP="002D68B4">
      <w:pPr>
        <w:rPr>
          <w:ins w:id="2299" w:author="Gerard Blanco Bernal (Student)" w:date="2022-04-07T23:21:00Z"/>
          <w:rPrChange w:id="2300" w:author="Gerard Blanco Bernal (Student)" w:date="2022-04-09T15:46:00Z">
            <w:rPr>
              <w:ins w:id="2301" w:author="Gerard Blanco Bernal (Student)" w:date="2022-04-07T23:21:00Z"/>
              <w:b/>
              <w:bCs/>
            </w:rPr>
          </w:rPrChange>
        </w:rPr>
      </w:pPr>
    </w:p>
    <w:p w14:paraId="71D5E081" w14:textId="7AF9A13F" w:rsidR="00C4308A" w:rsidRPr="0031305E" w:rsidRDefault="00C4308A" w:rsidP="002D68B4">
      <w:pPr>
        <w:rPr>
          <w:ins w:id="2302" w:author="Gerard Blanco Bernal (Student)" w:date="2022-04-09T15:40:00Z"/>
          <w:rPrChange w:id="2303" w:author="Gerard Blanco Bernal (Student)" w:date="2022-04-09T15:46:00Z">
            <w:rPr>
              <w:ins w:id="2304" w:author="Gerard Blanco Bernal (Student)" w:date="2022-04-09T15:40:00Z"/>
              <w:b/>
              <w:bCs/>
            </w:rPr>
          </w:rPrChange>
        </w:rPr>
      </w:pPr>
    </w:p>
    <w:p w14:paraId="1145CB46" w14:textId="194786B1" w:rsidR="00A5087B" w:rsidRPr="00E85DC1" w:rsidRDefault="00F80C7F" w:rsidP="002D68B4">
      <w:pPr>
        <w:rPr>
          <w:ins w:id="2305" w:author="Gerard Blanco Bernal (Student)" w:date="2022-04-09T15:48:00Z"/>
          <w:b/>
          <w:bCs/>
          <w:rPrChange w:id="2306" w:author="Gerard Blanco Bernal (Student)" w:date="2022-04-09T17:39:00Z">
            <w:rPr>
              <w:ins w:id="2307" w:author="Gerard Blanco Bernal (Student)" w:date="2022-04-09T15:48:00Z"/>
            </w:rPr>
          </w:rPrChange>
        </w:rPr>
      </w:pPr>
      <w:ins w:id="2308" w:author="Gerard Blanco Bernal (Student)" w:date="2022-04-09T15:47:00Z">
        <w:r>
          <w:rPr>
            <w:b/>
            <w:bCs/>
          </w:rPr>
          <w:t>5.2.1 User Input</w:t>
        </w:r>
      </w:ins>
      <w:ins w:id="2309" w:author="Gerard Blanco Bernal (Student)" w:date="2022-04-09T15:48:00Z">
        <w:r>
          <w:rPr>
            <w:b/>
            <w:bCs/>
          </w:rPr>
          <w:t xml:space="preserve"> and Bot Syncing</w:t>
        </w:r>
      </w:ins>
    </w:p>
    <w:p w14:paraId="1909417E" w14:textId="132239F9" w:rsidR="00F80C7F" w:rsidRDefault="00F80C7F" w:rsidP="002D68B4">
      <w:pPr>
        <w:rPr>
          <w:ins w:id="2310" w:author="Gerard Blanco Bernal (Student)" w:date="2022-04-09T15:48:00Z"/>
        </w:rPr>
      </w:pPr>
    </w:p>
    <w:p w14:paraId="054386FF" w14:textId="2CB9F273" w:rsidR="00CF3FB7" w:rsidRDefault="00CF3FB7" w:rsidP="002D68B4">
      <w:pPr>
        <w:rPr>
          <w:ins w:id="2311" w:author="Gerard Blanco Bernal (Student)" w:date="2022-04-09T18:39:00Z"/>
        </w:rPr>
      </w:pPr>
      <w:ins w:id="2312" w:author="Gerard Blanco Bernal (Student)" w:date="2022-04-09T18:39:00Z">
        <w:r>
          <w:t xml:space="preserve">Before the user could pair their </w:t>
        </w:r>
      </w:ins>
      <w:ins w:id="2313" w:author="Gerard Blanco Bernal (Student)" w:date="2022-04-09T18:40:00Z">
        <w:r>
          <w:t xml:space="preserve">bot with the Raspberry Pi, they had to create a new bot using Telegram. </w:t>
        </w:r>
      </w:ins>
      <w:ins w:id="2314" w:author="Gerard Blanco Bernal (Student)" w:date="2022-04-09T18:41:00Z">
        <w:r>
          <w:t xml:space="preserve">The user would have to search for </w:t>
        </w:r>
      </w:ins>
      <w:ins w:id="2315" w:author="Gerard Blanco Bernal (Student)" w:date="2022-04-09T18:45:00Z">
        <w:r w:rsidR="00CE17FD">
          <w:t>@</w:t>
        </w:r>
      </w:ins>
      <w:ins w:id="2316" w:author="Gerard Blanco Bernal (Student)" w:date="2022-04-09T18:42:00Z">
        <w:r>
          <w:t>BotFather,</w:t>
        </w:r>
        <w:r w:rsidRPr="00CF3FB7">
          <w:t xml:space="preserve"> the one bot to rule them all</w:t>
        </w:r>
        <w:r w:rsidR="00CE17FD">
          <w:t xml:space="preserve"> [</w:t>
        </w:r>
      </w:ins>
      <w:ins w:id="2317" w:author="Gerard Blanco Bernal (Student)" w:date="2022-04-14T22:12:00Z">
        <w:r w:rsidR="00E63A1D">
          <w:fldChar w:fldCharType="begin"/>
        </w:r>
        <w:r w:rsidR="00E63A1D">
          <w:instrText xml:space="preserve"> HYPERLINK  \l "_References" </w:instrText>
        </w:r>
        <w:r w:rsidR="00E63A1D">
          <w:fldChar w:fldCharType="separate"/>
        </w:r>
        <w:r w:rsidR="00E63A1D" w:rsidRPr="00E63A1D">
          <w:rPr>
            <w:rStyle w:val="Hyperlink"/>
          </w:rPr>
          <w:t>34</w:t>
        </w:r>
        <w:r w:rsidR="00E63A1D">
          <w:fldChar w:fldCharType="end"/>
        </w:r>
      </w:ins>
      <w:ins w:id="2318" w:author="Gerard Blanco Bernal (Student)" w:date="2022-04-09T18:42:00Z">
        <w:r w:rsidR="00CE17FD">
          <w:t>]</w:t>
        </w:r>
        <w:r>
          <w:t>, on their Telegram app.</w:t>
        </w:r>
      </w:ins>
      <w:ins w:id="2319" w:author="Gerard Blanco Bernal (Student)" w:date="2022-04-09T18:43:00Z">
        <w:r w:rsidR="00CE17FD">
          <w:t xml:space="preserve"> On the chat with BotFather, a new bot could be created using ‘/newbot’. After providing a name and </w:t>
        </w:r>
      </w:ins>
      <w:ins w:id="2320" w:author="Gerard Blanco Bernal (Student)" w:date="2022-04-09T18:44:00Z">
        <w:r w:rsidR="00CE17FD">
          <w:t>unique username for the bot, the token required to access the HTTP API would be provided. From here</w:t>
        </w:r>
      </w:ins>
      <w:ins w:id="2321" w:author="Gerard Blanco Bernal (Student)" w:date="2022-04-09T18:45:00Z">
        <w:r w:rsidR="00246565">
          <w:t>,</w:t>
        </w:r>
      </w:ins>
      <w:ins w:id="2322" w:author="Gerard Blanco Bernal (Student)" w:date="2022-04-09T18:44:00Z">
        <w:r w:rsidR="00CE17FD">
          <w:t xml:space="preserve"> the user</w:t>
        </w:r>
      </w:ins>
      <w:ins w:id="2323" w:author="Gerard Blanco Bernal (Student)" w:date="2022-04-09T18:45:00Z">
        <w:r w:rsidR="00CE17FD">
          <w:t xml:space="preserve"> would simply have to input this token into the system</w:t>
        </w:r>
        <w:r w:rsidR="00246565">
          <w:t xml:space="preserve"> for the Raspberry Pi to pair with their phone</w:t>
        </w:r>
        <w:r w:rsidR="00CE17FD">
          <w:t>.</w:t>
        </w:r>
      </w:ins>
    </w:p>
    <w:p w14:paraId="00ABC8CF" w14:textId="77777777" w:rsidR="00CF3FB7" w:rsidRDefault="00CF3FB7" w:rsidP="002D68B4">
      <w:pPr>
        <w:rPr>
          <w:ins w:id="2324" w:author="Gerard Blanco Bernal (Student)" w:date="2022-04-09T18:39:00Z"/>
        </w:rPr>
      </w:pPr>
    </w:p>
    <w:p w14:paraId="1DB4DD52" w14:textId="77777777" w:rsidR="009B1158" w:rsidRDefault="00E85DC1" w:rsidP="002D68B4">
      <w:pPr>
        <w:rPr>
          <w:ins w:id="2325" w:author="Gerard Blanco Bernal (Student)" w:date="2022-04-14T21:06:00Z"/>
        </w:rPr>
      </w:pPr>
      <w:ins w:id="2326" w:author="Gerard Blanco Bernal (Student)" w:date="2022-04-09T17:37:00Z">
        <w:r>
          <w:t xml:space="preserve">Although </w:t>
        </w:r>
      </w:ins>
      <w:ins w:id="2327" w:author="Gerard Blanco Bernal (Student)" w:date="2022-04-09T17:38:00Z">
        <w:r>
          <w:t xml:space="preserve">using a complete QWERTY keyboard to gather the user input </w:t>
        </w:r>
      </w:ins>
      <w:ins w:id="2328" w:author="Gerard Blanco Bernal (Student)" w:date="2022-04-09T17:39:00Z">
        <w:r>
          <w:t xml:space="preserve">was the design that would put the most emphasis on the usability of the </w:t>
        </w:r>
      </w:ins>
      <w:ins w:id="2329" w:author="Gerard Blanco Bernal (Student)" w:date="2022-04-09T17:40:00Z">
        <w:r>
          <w:t>system, it</w:t>
        </w:r>
      </w:ins>
      <w:ins w:id="2330" w:author="Gerard Blanco Bernal (Student)" w:date="2022-04-09T17:39:00Z">
        <w:r>
          <w:t xml:space="preserve"> was not the</w:t>
        </w:r>
      </w:ins>
      <w:ins w:id="2331" w:author="Gerard Blanco Bernal (Student)" w:date="2022-04-09T17:40:00Z">
        <w:r>
          <w:t xml:space="preserve"> most accessible nor was it the most practical to make. This was the case mainly be</w:t>
        </w:r>
      </w:ins>
      <w:ins w:id="2332" w:author="Gerard Blanco Bernal (Student)" w:date="2022-04-09T17:41:00Z">
        <w:r>
          <w:t xml:space="preserve">cause this bot token was only </w:t>
        </w:r>
        <w:r w:rsidR="0004444B">
          <w:t>needed a single time to configure the system, so it would render a complex one</w:t>
        </w:r>
      </w:ins>
      <w:ins w:id="2333" w:author="Gerard Blanco Bernal (Student)" w:date="2022-04-09T17:42:00Z">
        <w:r w:rsidR="0004444B">
          <w:t>-time-use keyboard obsolete after the process was completed. For this reason, the researcher decided to only use a set of</w:t>
        </w:r>
      </w:ins>
      <w:ins w:id="2334" w:author="Gerard Blanco Bernal (Student)" w:date="2022-04-09T17:44:00Z">
        <w:r w:rsidR="0004444B">
          <w:t xml:space="preserve"> 6 push buttons to achieve the same effect</w:t>
        </w:r>
      </w:ins>
      <w:ins w:id="2335" w:author="Gerard Blanco Bernal (Student)" w:date="2022-04-09T17:45:00Z">
        <w:r w:rsidR="0004444B">
          <w:t xml:space="preserve">. After studying the </w:t>
        </w:r>
      </w:ins>
      <w:ins w:id="2336" w:author="Gerard Blanco Bernal (Student)" w:date="2022-04-09T17:46:00Z">
        <w:r w:rsidR="0004444B">
          <w:t xml:space="preserve">characters that composed a Telegram Bot </w:t>
        </w:r>
      </w:ins>
    </w:p>
    <w:p w14:paraId="3E31808D" w14:textId="33C9BA31" w:rsidR="00F80C7F" w:rsidRDefault="0004444B" w:rsidP="002D68B4">
      <w:pPr>
        <w:rPr>
          <w:ins w:id="2337" w:author="Gerard Blanco Bernal (Student)" w:date="2022-04-09T15:48:00Z"/>
        </w:rPr>
      </w:pPr>
      <w:ins w:id="2338" w:author="Gerard Blanco Bernal (Student)" w:date="2022-04-09T17:46:00Z">
        <w:r>
          <w:t xml:space="preserve">API token, the researcher could </w:t>
        </w:r>
        <w:r w:rsidR="00B34F1D">
          <w:t>decide which symbols and/or characters were a necessary part of the voc</w:t>
        </w:r>
      </w:ins>
      <w:ins w:id="2339" w:author="Gerard Blanco Bernal (Student)" w:date="2022-04-09T17:47:00Z">
        <w:r w:rsidR="00B34F1D">
          <w:t>abulary.</w:t>
        </w:r>
        <w:r w:rsidR="00B34F1D" w:rsidRPr="00B34F1D">
          <w:t xml:space="preserve"> Each button would allow the user to alter the input string in a different way</w:t>
        </w:r>
        <w:r w:rsidR="00B34F1D">
          <w:t xml:space="preserve"> as seen in the diagram below</w:t>
        </w:r>
      </w:ins>
      <w:ins w:id="2340" w:author="Gerard Blanco Bernal (Student)" w:date="2022-04-11T11:23:00Z">
        <w:r w:rsidR="00E03E0F">
          <w:t>.</w:t>
        </w:r>
      </w:ins>
    </w:p>
    <w:p w14:paraId="63FB0FFB" w14:textId="461FE454" w:rsidR="00F80C7F" w:rsidRDefault="00F80C7F" w:rsidP="002D68B4">
      <w:pPr>
        <w:rPr>
          <w:ins w:id="2341" w:author="Gerard Blanco Bernal (Student)" w:date="2022-04-15T21:34:00Z"/>
        </w:rPr>
      </w:pPr>
    </w:p>
    <w:p w14:paraId="5087428E" w14:textId="34E204E8" w:rsidR="00FE6B6E" w:rsidRDefault="009D15C4" w:rsidP="002D68B4">
      <w:pPr>
        <w:rPr>
          <w:ins w:id="2342" w:author="Gerard Blanco Bernal (Student)" w:date="2022-04-09T17:48:00Z"/>
        </w:rPr>
      </w:pPr>
      <w:r w:rsidRPr="0097131D">
        <w:rPr>
          <w:noProof/>
        </w:rPr>
        <w:drawing>
          <wp:anchor distT="0" distB="0" distL="114300" distR="114300" simplePos="0" relativeHeight="251681792" behindDoc="0" locked="0" layoutInCell="1" allowOverlap="1" wp14:anchorId="3CBA56D6" wp14:editId="38D62720">
            <wp:simplePos x="0" y="0"/>
            <wp:positionH relativeFrom="column">
              <wp:posOffset>510540</wp:posOffset>
            </wp:positionH>
            <wp:positionV relativeFrom="paragraph">
              <wp:posOffset>144780</wp:posOffset>
            </wp:positionV>
            <wp:extent cx="1935480" cy="2432649"/>
            <wp:effectExtent l="0" t="0" r="7620" b="6350"/>
            <wp:wrapSquare wrapText="bothSides"/>
            <wp:docPr id="30" name="Picture 30" descr="Text,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application, ic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5480" cy="2432649"/>
                    </a:xfrm>
                    <a:prstGeom prst="rect">
                      <a:avLst/>
                    </a:prstGeom>
                  </pic:spPr>
                </pic:pic>
              </a:graphicData>
            </a:graphic>
          </wp:anchor>
        </w:drawing>
      </w:r>
    </w:p>
    <w:p w14:paraId="2118163D" w14:textId="22FF3D5E" w:rsidR="00FE6B6E" w:rsidRDefault="00FE6B6E" w:rsidP="002D68B4">
      <w:pPr>
        <w:rPr>
          <w:ins w:id="2343" w:author="Gerard Blanco Bernal (Student)" w:date="2022-04-15T21:34:00Z"/>
        </w:rPr>
      </w:pPr>
    </w:p>
    <w:p w14:paraId="5EA13A53" w14:textId="50AF0848" w:rsidR="00FE6B6E" w:rsidRDefault="00FE6B6E" w:rsidP="002D68B4"/>
    <w:p w14:paraId="39C63F65" w14:textId="77777777" w:rsidR="009D15C4" w:rsidRDefault="009D15C4" w:rsidP="00682C2A">
      <w:pPr>
        <w:jc w:val="center"/>
        <w:rPr>
          <w:ins w:id="2344" w:author="Gerard Blanco Bernal (Student)" w:date="2022-05-01T15:05:00Z"/>
          <w:i/>
          <w:iCs/>
        </w:rPr>
      </w:pPr>
    </w:p>
    <w:p w14:paraId="551ABEDF" w14:textId="77777777" w:rsidR="009D15C4" w:rsidRDefault="009D15C4" w:rsidP="00682C2A">
      <w:pPr>
        <w:jc w:val="center"/>
        <w:rPr>
          <w:ins w:id="2345" w:author="Gerard Blanco Bernal (Student)" w:date="2022-05-01T15:05:00Z"/>
          <w:i/>
          <w:iCs/>
        </w:rPr>
      </w:pPr>
    </w:p>
    <w:p w14:paraId="2D088B78" w14:textId="77777777" w:rsidR="009D15C4" w:rsidRDefault="009D15C4" w:rsidP="00682C2A">
      <w:pPr>
        <w:jc w:val="center"/>
        <w:rPr>
          <w:ins w:id="2346" w:author="Gerard Blanco Bernal (Student)" w:date="2022-05-01T15:05:00Z"/>
          <w:i/>
          <w:iCs/>
        </w:rPr>
      </w:pPr>
    </w:p>
    <w:p w14:paraId="678B0045" w14:textId="77777777" w:rsidR="009D15C4" w:rsidRDefault="009D15C4" w:rsidP="00682C2A">
      <w:pPr>
        <w:jc w:val="center"/>
        <w:rPr>
          <w:ins w:id="2347" w:author="Gerard Blanco Bernal (Student)" w:date="2022-05-01T15:05:00Z"/>
          <w:i/>
          <w:iCs/>
        </w:rPr>
      </w:pPr>
    </w:p>
    <w:p w14:paraId="53D58CCA" w14:textId="77777777" w:rsidR="009D15C4" w:rsidRDefault="009D15C4" w:rsidP="00682C2A">
      <w:pPr>
        <w:jc w:val="center"/>
        <w:rPr>
          <w:ins w:id="2348" w:author="Gerard Blanco Bernal (Student)" w:date="2022-05-01T15:05:00Z"/>
          <w:i/>
          <w:iCs/>
        </w:rPr>
      </w:pPr>
    </w:p>
    <w:p w14:paraId="524BE9C1" w14:textId="77777777" w:rsidR="009D15C4" w:rsidRDefault="009D15C4" w:rsidP="00682C2A">
      <w:pPr>
        <w:jc w:val="center"/>
        <w:rPr>
          <w:ins w:id="2349" w:author="Gerard Blanco Bernal (Student)" w:date="2022-05-01T15:05:00Z"/>
          <w:i/>
          <w:iCs/>
        </w:rPr>
      </w:pPr>
    </w:p>
    <w:p w14:paraId="2C91206F" w14:textId="77777777" w:rsidR="009D15C4" w:rsidRDefault="009D15C4" w:rsidP="00682C2A">
      <w:pPr>
        <w:jc w:val="center"/>
        <w:rPr>
          <w:ins w:id="2350" w:author="Gerard Blanco Bernal (Student)" w:date="2022-05-01T15:05:00Z"/>
          <w:i/>
          <w:iCs/>
        </w:rPr>
      </w:pPr>
    </w:p>
    <w:p w14:paraId="566A5873" w14:textId="77777777" w:rsidR="009D15C4" w:rsidRDefault="009D15C4" w:rsidP="00682C2A">
      <w:pPr>
        <w:jc w:val="center"/>
        <w:rPr>
          <w:ins w:id="2351" w:author="Gerard Blanco Bernal (Student)" w:date="2022-05-01T15:05:00Z"/>
          <w:i/>
          <w:iCs/>
        </w:rPr>
      </w:pPr>
    </w:p>
    <w:p w14:paraId="6FF50016" w14:textId="77777777" w:rsidR="009D15C4" w:rsidRDefault="009D15C4" w:rsidP="00682C2A">
      <w:pPr>
        <w:jc w:val="center"/>
        <w:rPr>
          <w:ins w:id="2352" w:author="Gerard Blanco Bernal (Student)" w:date="2022-05-01T15:05:00Z"/>
          <w:i/>
          <w:iCs/>
        </w:rPr>
      </w:pPr>
    </w:p>
    <w:p w14:paraId="219F8331" w14:textId="77777777" w:rsidR="009D15C4" w:rsidRDefault="009D15C4" w:rsidP="00682C2A">
      <w:pPr>
        <w:jc w:val="center"/>
        <w:rPr>
          <w:ins w:id="2353" w:author="Gerard Blanco Bernal (Student)" w:date="2022-05-01T15:05:00Z"/>
          <w:i/>
          <w:iCs/>
        </w:rPr>
      </w:pPr>
    </w:p>
    <w:p w14:paraId="54DECDF8" w14:textId="77777777" w:rsidR="009D15C4" w:rsidRDefault="009D15C4" w:rsidP="00682C2A">
      <w:pPr>
        <w:jc w:val="center"/>
        <w:rPr>
          <w:ins w:id="2354" w:author="Gerard Blanco Bernal (Student)" w:date="2022-05-01T15:05:00Z"/>
          <w:i/>
          <w:iCs/>
        </w:rPr>
      </w:pPr>
    </w:p>
    <w:p w14:paraId="7D0CE35F" w14:textId="77777777" w:rsidR="009D15C4" w:rsidRDefault="009D15C4" w:rsidP="00682C2A">
      <w:pPr>
        <w:jc w:val="center"/>
        <w:rPr>
          <w:ins w:id="2355" w:author="Gerard Blanco Bernal (Student)" w:date="2022-05-01T15:05:00Z"/>
          <w:i/>
          <w:iCs/>
        </w:rPr>
      </w:pPr>
    </w:p>
    <w:p w14:paraId="0D3A6CB6" w14:textId="77777777" w:rsidR="009D15C4" w:rsidRDefault="009D15C4" w:rsidP="00682C2A">
      <w:pPr>
        <w:jc w:val="center"/>
        <w:rPr>
          <w:ins w:id="2356" w:author="Gerard Blanco Bernal (Student)" w:date="2022-05-01T15:05:00Z"/>
          <w:i/>
          <w:iCs/>
        </w:rPr>
      </w:pPr>
    </w:p>
    <w:p w14:paraId="031F7887" w14:textId="77777777" w:rsidR="009D15C4" w:rsidRDefault="009D15C4" w:rsidP="00682C2A">
      <w:pPr>
        <w:jc w:val="center"/>
        <w:rPr>
          <w:ins w:id="2357" w:author="Gerard Blanco Bernal (Student)" w:date="2022-05-01T15:05:00Z"/>
          <w:i/>
          <w:iCs/>
        </w:rPr>
      </w:pPr>
    </w:p>
    <w:p w14:paraId="124ADBE3" w14:textId="77777777" w:rsidR="009D15C4" w:rsidRDefault="009D15C4" w:rsidP="00682C2A">
      <w:pPr>
        <w:jc w:val="center"/>
        <w:rPr>
          <w:ins w:id="2358" w:author="Gerard Blanco Bernal (Student)" w:date="2022-05-01T15:05:00Z"/>
          <w:i/>
          <w:iCs/>
        </w:rPr>
      </w:pPr>
    </w:p>
    <w:p w14:paraId="72F018E1" w14:textId="77777777" w:rsidR="009D15C4" w:rsidRDefault="009D15C4" w:rsidP="00682C2A">
      <w:pPr>
        <w:jc w:val="center"/>
        <w:rPr>
          <w:ins w:id="2359" w:author="Gerard Blanco Bernal (Student)" w:date="2022-05-01T15:05:00Z"/>
          <w:i/>
          <w:iCs/>
        </w:rPr>
      </w:pPr>
    </w:p>
    <w:p w14:paraId="65DD93DC" w14:textId="31DB3A27" w:rsidR="00682C2A" w:rsidRPr="00682C2A" w:rsidRDefault="00682C2A" w:rsidP="00682C2A">
      <w:pPr>
        <w:jc w:val="center"/>
        <w:rPr>
          <w:ins w:id="2360" w:author="Gerard Blanco Bernal (Student)" w:date="2022-04-15T21:34:00Z"/>
          <w:i/>
          <w:iCs/>
        </w:rPr>
      </w:pPr>
      <w:r>
        <w:rPr>
          <w:i/>
          <w:iCs/>
        </w:rPr>
        <w:t>Figure 1</w:t>
      </w:r>
      <w:ins w:id="2361" w:author="Gerard Blanco Bernal (Student)" w:date="2022-05-03T08:04:00Z">
        <w:r w:rsidR="00542C75">
          <w:rPr>
            <w:i/>
            <w:iCs/>
          </w:rPr>
          <w:t>4</w:t>
        </w:r>
      </w:ins>
      <w:del w:id="2362" w:author="Gerard Blanco Bernal (Student)" w:date="2022-05-03T08:04:00Z">
        <w:r w:rsidDel="00542C75">
          <w:rPr>
            <w:i/>
            <w:iCs/>
          </w:rPr>
          <w:delText>3</w:delText>
        </w:r>
      </w:del>
      <w:r>
        <w:rPr>
          <w:i/>
          <w:iCs/>
        </w:rPr>
        <w:t xml:space="preserve"> shows each pushbutton and respective button cap designs for the different actions.</w:t>
      </w:r>
    </w:p>
    <w:p w14:paraId="5DCB79F2" w14:textId="77777777" w:rsidR="00FE6B6E" w:rsidRDefault="00FE6B6E" w:rsidP="002D68B4">
      <w:pPr>
        <w:rPr>
          <w:ins w:id="2363" w:author="Gerard Blanco Bernal (Student)" w:date="2022-04-15T21:34:00Z"/>
        </w:rPr>
      </w:pPr>
    </w:p>
    <w:p w14:paraId="2FAE66EB" w14:textId="77777777" w:rsidR="00682C2A" w:rsidRDefault="00682C2A" w:rsidP="002D68B4"/>
    <w:p w14:paraId="18920929" w14:textId="4252AECD" w:rsidR="00EF624B" w:rsidRDefault="00B34F1D" w:rsidP="002D68B4">
      <w:pPr>
        <w:rPr>
          <w:ins w:id="2364" w:author="Gerard Blanco Bernal (Student)" w:date="2022-04-13T09:22:00Z"/>
        </w:rPr>
      </w:pPr>
      <w:ins w:id="2365" w:author="Gerard Blanco Bernal (Student)" w:date="2022-04-09T17:49:00Z">
        <w:r>
          <w:t xml:space="preserve">Referring to Figure </w:t>
        </w:r>
      </w:ins>
      <w:r w:rsidR="00682C2A">
        <w:t>1</w:t>
      </w:r>
      <w:ins w:id="2366" w:author="Gerard Blanco Bernal (Student)" w:date="2022-05-03T08:04:00Z">
        <w:r w:rsidR="00542C75">
          <w:t>4</w:t>
        </w:r>
      </w:ins>
      <w:del w:id="2367" w:author="Gerard Blanco Bernal (Student)" w:date="2022-05-03T08:04:00Z">
        <w:r w:rsidR="00682C2A" w:rsidDel="00542C75">
          <w:delText>3</w:delText>
        </w:r>
      </w:del>
      <w:ins w:id="2368" w:author="Gerard Blanco Bernal (Student)" w:date="2022-04-09T17:49:00Z">
        <w:r>
          <w:t>, there would be a button for each of the following actions</w:t>
        </w:r>
      </w:ins>
      <w:ins w:id="2369" w:author="Gerard Blanco Bernal (Student)" w:date="2022-04-09T17:50:00Z">
        <w:r>
          <w:t xml:space="preserve">: </w:t>
        </w:r>
      </w:ins>
      <w:ins w:id="2370" w:author="Gerard Blanco Bernal (Student)" w:date="2022-04-15T21:12:00Z">
        <w:r w:rsidR="00834DEA">
          <w:t xml:space="preserve">lower case </w:t>
        </w:r>
      </w:ins>
      <w:ins w:id="2371" w:author="Gerard Blanco Bernal (Student)" w:date="2022-04-09T17:50:00Z">
        <w:r>
          <w:t xml:space="preserve">alphabet characters, </w:t>
        </w:r>
      </w:ins>
      <w:ins w:id="2372" w:author="Gerard Blanco Bernal (Student)" w:date="2022-04-09T17:51:00Z">
        <w:r>
          <w:t>integers from 0 through to 9,</w:t>
        </w:r>
      </w:ins>
      <w:ins w:id="2373" w:author="Gerard Blanco Bernal (Student)" w:date="2022-04-11T11:25:00Z">
        <w:r w:rsidR="006B2F8A">
          <w:t xml:space="preserve"> </w:t>
        </w:r>
      </w:ins>
      <w:ins w:id="2374" w:author="Gerard Blanco Bernal (Student)" w:date="2022-04-15T21:12:00Z">
        <w:r w:rsidR="00834DEA">
          <w:t xml:space="preserve">upper </w:t>
        </w:r>
        <w:r w:rsidR="00834DEA" w:rsidRPr="00834DEA">
          <w:t>case alphabet characters</w:t>
        </w:r>
      </w:ins>
      <w:ins w:id="2375" w:author="Gerard Blanco Bernal (Student)" w:date="2022-04-11T11:25:00Z">
        <w:r w:rsidR="006B2F8A">
          <w:t>, symbols,</w:t>
        </w:r>
      </w:ins>
      <w:ins w:id="2376" w:author="Gerard Blanco Bernal (Student)" w:date="2022-04-09T17:51:00Z">
        <w:r>
          <w:t xml:space="preserve"> backspace and finally enter.</w:t>
        </w:r>
      </w:ins>
      <w:ins w:id="2377" w:author="Gerard Blanco Bernal (Student)" w:date="2022-04-09T17:52:00Z">
        <w:r w:rsidR="00213AEE">
          <w:t xml:space="preserve"> </w:t>
        </w:r>
      </w:ins>
    </w:p>
    <w:p w14:paraId="727F2E09" w14:textId="09C45771" w:rsidR="00FF63B3" w:rsidRDefault="00FF63B3" w:rsidP="002D68B4">
      <w:pPr>
        <w:rPr>
          <w:ins w:id="2378" w:author="Gerard Blanco Bernal (Student)" w:date="2022-04-13T09:22:00Z"/>
        </w:rPr>
      </w:pPr>
    </w:p>
    <w:p w14:paraId="4C5B4A44" w14:textId="178E5612" w:rsidR="00FF63B3" w:rsidRDefault="00FF63B3" w:rsidP="002D68B4">
      <w:pPr>
        <w:rPr>
          <w:ins w:id="2379" w:author="Gerard Blanco Bernal (Student)" w:date="2022-04-13T09:22:00Z"/>
        </w:rPr>
      </w:pPr>
      <w:ins w:id="2380" w:author="Gerard Blanco Bernal (Student)" w:date="2022-04-13T09:22:00Z">
        <w:r>
          <w:t>Although mentioned in more detail in Section</w:t>
        </w:r>
      </w:ins>
      <w:ins w:id="2381" w:author="Gerard Blanco Bernal (Student)" w:date="2022-04-13T09:23:00Z">
        <w:r>
          <w:t xml:space="preserve"> </w:t>
        </w:r>
      </w:ins>
      <w:ins w:id="2382" w:author="Gerard Blanco Bernal (Student)" w:date="2022-04-19T12:06:00Z">
        <w:r w:rsidR="007F5C97">
          <w:t>6.2</w:t>
        </w:r>
      </w:ins>
      <w:ins w:id="2383" w:author="Gerard Blanco Bernal (Student)" w:date="2022-04-13T09:23:00Z">
        <w:r>
          <w:t xml:space="preserve">, the researcher would go on to </w:t>
        </w:r>
      </w:ins>
      <w:ins w:id="2384" w:author="Gerard Blanco Bernal (Student)" w:date="2022-04-13T09:34:00Z">
        <w:r w:rsidR="00265186">
          <w:t>improve</w:t>
        </w:r>
      </w:ins>
      <w:ins w:id="2385" w:author="Gerard Blanco Bernal (Student)" w:date="2022-04-13T09:30:00Z">
        <w:r w:rsidR="00761518">
          <w:t xml:space="preserve"> the accessibility of the prototype by </w:t>
        </w:r>
      </w:ins>
      <w:ins w:id="2386" w:author="Gerard Blanco Bernal (Student)" w:date="2022-04-13T09:31:00Z">
        <w:r w:rsidR="00761518">
          <w:t xml:space="preserve">adding braille onto the button caps using correction fluid to achieve the </w:t>
        </w:r>
      </w:ins>
      <w:ins w:id="2387" w:author="Gerard Blanco Bernal (Student)" w:date="2022-04-13T09:33:00Z">
        <w:r w:rsidR="00265186">
          <w:t>raised relief necessary</w:t>
        </w:r>
      </w:ins>
      <w:ins w:id="2388" w:author="Gerard Blanco Bernal (Student)" w:date="2022-04-13T09:34:00Z">
        <w:r w:rsidR="00265186">
          <w:t>.</w:t>
        </w:r>
      </w:ins>
      <w:ins w:id="2389" w:author="Gerard Blanco Bernal (Student)" w:date="2022-04-13T09:47:00Z">
        <w:r w:rsidR="00FE5D23">
          <w:t xml:space="preserve"> </w:t>
        </w:r>
      </w:ins>
      <w:ins w:id="2390" w:author="Gerard Blanco Bernal (Student)" w:date="2022-04-14T13:07:00Z">
        <w:r w:rsidR="00A35071">
          <w:t xml:space="preserve">The braille used was a direct translation of the </w:t>
        </w:r>
        <w:r w:rsidR="00C67E6A">
          <w:t xml:space="preserve">buttons </w:t>
        </w:r>
      </w:ins>
      <w:ins w:id="2391" w:author="Gerard Blanco Bernal (Student)" w:date="2022-04-14T13:08:00Z">
        <w:r w:rsidR="00C67E6A">
          <w:t xml:space="preserve">labelled ‘ABC’, ‘123’, </w:t>
        </w:r>
      </w:ins>
      <w:ins w:id="2392" w:author="Gerard Blanco Bernal (Student)" w:date="2022-04-14T13:09:00Z">
        <w:r w:rsidR="00C67E6A">
          <w:t>and ‘</w:t>
        </w:r>
      </w:ins>
      <w:r w:rsidR="0097131D">
        <w:t>? ; :</w:t>
      </w:r>
      <w:ins w:id="2393" w:author="Gerard Blanco Bernal (Student)" w:date="2022-04-14T13:09:00Z">
        <w:r w:rsidR="00C67E6A">
          <w:t xml:space="preserve">’. As for the </w:t>
        </w:r>
      </w:ins>
      <w:r w:rsidR="00115D1B">
        <w:t>upper case letters</w:t>
      </w:r>
      <w:ins w:id="2394" w:author="Gerard Blanco Bernal (Student)" w:date="2022-04-14T13:09:00Z">
        <w:r w:rsidR="00C67E6A">
          <w:t>, b</w:t>
        </w:r>
        <w:r w:rsidR="00C67E6A" w:rsidRPr="00C67E6A">
          <w:t>raille doesn't have a separate alphabet of capital letters. Instead, there's a “code” that tells the reader the next letter is capitalized. That “code” is a dot-6.</w:t>
        </w:r>
        <w:r w:rsidR="00C67E6A">
          <w:t xml:space="preserve"> </w:t>
        </w:r>
      </w:ins>
      <w:ins w:id="2395" w:author="Gerard Blanco Bernal (Student)" w:date="2022-04-14T13:10:00Z">
        <w:r w:rsidR="00C67E6A">
          <w:t>The word ‘back’ would represent Backspace and the word ‘go’ would represent Enter.</w:t>
        </w:r>
      </w:ins>
    </w:p>
    <w:p w14:paraId="2E36DCE0" w14:textId="77777777" w:rsidR="00FF63B3" w:rsidRDefault="00FF63B3" w:rsidP="002D68B4">
      <w:pPr>
        <w:rPr>
          <w:ins w:id="2396" w:author="Gerard Blanco Bernal (Student)" w:date="2022-04-09T18:09:00Z"/>
        </w:rPr>
      </w:pPr>
    </w:p>
    <w:p w14:paraId="1214B75F" w14:textId="243B696D" w:rsidR="00EF624B" w:rsidRDefault="00EF624B" w:rsidP="002D68B4">
      <w:pPr>
        <w:rPr>
          <w:ins w:id="2397" w:author="Gerard Blanco Bernal (Student)" w:date="2022-04-09T17:52:00Z"/>
        </w:rPr>
      </w:pPr>
      <w:ins w:id="2398" w:author="Gerard Blanco Bernal (Student)" w:date="2022-04-09T18:09:00Z">
        <w:r>
          <w:t>The way in which the researche</w:t>
        </w:r>
      </w:ins>
      <w:ins w:id="2399" w:author="Gerard Blanco Bernal (Student)" w:date="2022-04-09T18:10:00Z">
        <w:r>
          <w:t xml:space="preserve">r designed this feature was so that these buttons would a mimic </w:t>
        </w:r>
        <w:r w:rsidRPr="00EF624B">
          <w:t>multi-tap (multi-press)</w:t>
        </w:r>
        <w:r>
          <w:t xml:space="preserve"> </w:t>
        </w:r>
        <w:r w:rsidRPr="00EF624B">
          <w:t>text entry system for mobile phones</w:t>
        </w:r>
      </w:ins>
      <w:ins w:id="2400" w:author="Gerard Blanco Bernal (Student)" w:date="2022-04-09T18:11:00Z">
        <w:r>
          <w:t xml:space="preserve">. For each button, if pressed consecutively, it would </w:t>
        </w:r>
        <w:r w:rsidR="00FF1AF3">
          <w:t>loop through the available characters</w:t>
        </w:r>
      </w:ins>
      <w:ins w:id="2401" w:author="Gerard Blanco Bernal (Student)" w:date="2022-04-09T18:12:00Z">
        <w:r w:rsidR="00FF1AF3">
          <w:t xml:space="preserve"> until the user paused for long enough </w:t>
        </w:r>
      </w:ins>
      <w:ins w:id="2402" w:author="Gerard Blanco Bernal (Student)" w:date="2022-04-09T18:13:00Z">
        <w:r w:rsidR="00FF1AF3">
          <w:t xml:space="preserve">so that the system registered that pause as a signal to store that character. This way, with only 6 buttons, the user could </w:t>
        </w:r>
      </w:ins>
      <w:ins w:id="2403" w:author="Gerard Blanco Bernal (Student)" w:date="2022-04-09T18:14:00Z">
        <w:r w:rsidR="00FF1AF3">
          <w:t>intuitively enter their bot token and edit it as necessary.</w:t>
        </w:r>
      </w:ins>
    </w:p>
    <w:p w14:paraId="3718CD07" w14:textId="4D7E654D" w:rsidR="00213AEE" w:rsidRDefault="00213AEE" w:rsidP="002D68B4">
      <w:pPr>
        <w:rPr>
          <w:ins w:id="2404" w:author="Gerard Blanco Bernal (Student)" w:date="2022-04-09T17:52:00Z"/>
        </w:rPr>
      </w:pPr>
    </w:p>
    <w:p w14:paraId="05011A10" w14:textId="3726A8C4" w:rsidR="00213AEE" w:rsidRDefault="00213AEE" w:rsidP="002D68B4">
      <w:pPr>
        <w:rPr>
          <w:ins w:id="2405" w:author="Gerard Blanco Bernal (Student)" w:date="2022-04-09T17:56:00Z"/>
        </w:rPr>
      </w:pPr>
      <w:ins w:id="2406" w:author="Gerard Blanco Bernal (Student)" w:date="2022-04-09T17:52:00Z">
        <w:r>
          <w:t>This design was thoroughly evaluated</w:t>
        </w:r>
      </w:ins>
      <w:ins w:id="2407" w:author="Gerard Blanco Bernal (Student)" w:date="2022-04-09T17:53:00Z">
        <w:r>
          <w:t xml:space="preserve"> prior to and after implementing it so that it could be as user-centred as possible. There was no need for any additional buttons after </w:t>
        </w:r>
      </w:ins>
      <w:ins w:id="2408" w:author="Gerard Blanco Bernal (Student)" w:date="2022-04-09T17:54:00Z">
        <w:r>
          <w:t>assessing the usability of this method of user input, and neither were there any buttons that were disp</w:t>
        </w:r>
      </w:ins>
      <w:ins w:id="2409" w:author="Gerard Blanco Bernal (Student)" w:date="2022-04-09T17:55:00Z">
        <w:r>
          <w:t>ensable, so the researcher continued with the implementation of the feature</w:t>
        </w:r>
      </w:ins>
      <w:ins w:id="2410" w:author="Gerard Blanco Bernal (Student)" w:date="2022-04-09T17:56:00Z">
        <w:r>
          <w:t xml:space="preserve">, now developing a suitable </w:t>
        </w:r>
        <w:r w:rsidR="00FC01C0">
          <w:t>user interface using the OLED display.</w:t>
        </w:r>
      </w:ins>
    </w:p>
    <w:p w14:paraId="61253D25" w14:textId="6CA79B64" w:rsidR="00FC01C0" w:rsidRDefault="00FC01C0" w:rsidP="002D68B4">
      <w:pPr>
        <w:rPr>
          <w:ins w:id="2411" w:author="Gerard Blanco Bernal (Student)" w:date="2022-04-09T17:56:00Z"/>
        </w:rPr>
      </w:pPr>
    </w:p>
    <w:p w14:paraId="0DFCBE57" w14:textId="4F63DF0D" w:rsidR="00F80C7F" w:rsidRDefault="00FC01C0" w:rsidP="002D68B4">
      <w:pPr>
        <w:rPr>
          <w:ins w:id="2412" w:author="Gerard Blanco Bernal (Student)" w:date="2022-04-09T15:48:00Z"/>
        </w:rPr>
      </w:pPr>
      <w:ins w:id="2413" w:author="Gerard Blanco Bernal (Student)" w:date="2022-04-09T17:56:00Z">
        <w:r>
          <w:lastRenderedPageBreak/>
          <w:t>As the OLED display was only 0.91” in size</w:t>
        </w:r>
      </w:ins>
      <w:ins w:id="2414" w:author="Gerard Blanco Bernal (Student)" w:date="2022-04-09T17:57:00Z">
        <w:r>
          <w:t xml:space="preserve">, there was not enough room to create a fully-fledged home screen. </w:t>
        </w:r>
      </w:ins>
      <w:ins w:id="2415" w:author="Gerard Blanco Bernal (Student)" w:date="2022-04-09T17:58:00Z">
        <w:r>
          <w:t>Instead,</w:t>
        </w:r>
      </w:ins>
      <w:ins w:id="2416" w:author="Gerard Blanco Bernal (Student)" w:date="2022-04-09T17:57:00Z">
        <w:r>
          <w:t xml:space="preserve"> the researcher opted for a rather simple greeting message that would </w:t>
        </w:r>
      </w:ins>
      <w:ins w:id="2417" w:author="Gerard Blanco Bernal (Student)" w:date="2022-04-09T17:58:00Z">
        <w:r>
          <w:t xml:space="preserve">prompt the user for their bot token and if the connection was successful, the </w:t>
        </w:r>
      </w:ins>
      <w:ins w:id="2418" w:author="Gerard Blanco Bernal (Student)" w:date="2022-05-01T15:06:00Z">
        <w:r w:rsidR="009D15C4">
          <w:t>screen</w:t>
        </w:r>
      </w:ins>
      <w:ins w:id="2419" w:author="Gerard Blanco Bernal (Student)" w:date="2022-04-09T17:58:00Z">
        <w:r>
          <w:t xml:space="preserve"> would display a welcome message</w:t>
        </w:r>
      </w:ins>
      <w:ins w:id="2420" w:author="Gerard Blanco Bernal (Student)" w:date="2022-04-09T18:03:00Z">
        <w:r w:rsidR="00796A44">
          <w:t xml:space="preserve">. If the connection was unsuccessful due to an invalid bot token, the system would </w:t>
        </w:r>
      </w:ins>
      <w:ins w:id="2421" w:author="Gerard Blanco Bernal (Student)" w:date="2022-04-09T18:04:00Z">
        <w:r w:rsidR="00796A44">
          <w:t>notify the user of this</w:t>
        </w:r>
      </w:ins>
      <w:ins w:id="2422" w:author="Gerard Blanco Bernal (Student)" w:date="2022-04-09T17:58:00Z">
        <w:r>
          <w:t>. No more functionality was needed from these features, as th</w:t>
        </w:r>
      </w:ins>
      <w:ins w:id="2423" w:author="Gerard Blanco Bernal (Student)" w:date="2022-04-09T17:59:00Z">
        <w:r>
          <w:t>is</w:t>
        </w:r>
      </w:ins>
      <w:ins w:id="2424" w:author="Gerard Blanco Bernal (Student)" w:date="2022-04-09T17:58:00Z">
        <w:r>
          <w:t xml:space="preserve"> was </w:t>
        </w:r>
      </w:ins>
      <w:ins w:id="2425" w:author="Gerard Blanco Bernal (Student)" w:date="2022-04-09T17:59:00Z">
        <w:r>
          <w:t>all that was necessary to begin using the Telegram bot.</w:t>
        </w:r>
      </w:ins>
      <w:ins w:id="2426" w:author="Gerard Blanco Bernal (Student)" w:date="2022-04-09T18:02:00Z">
        <w:r w:rsidR="00796A44">
          <w:t xml:space="preserve"> </w:t>
        </w:r>
      </w:ins>
    </w:p>
    <w:p w14:paraId="7921DE97" w14:textId="236531B5" w:rsidR="005B3DF4" w:rsidRDefault="005B3DF4" w:rsidP="002D68B4">
      <w:pPr>
        <w:rPr>
          <w:ins w:id="2427" w:author="Gerard Blanco Bernal (Student)" w:date="2022-04-09T18:47:00Z"/>
        </w:rPr>
      </w:pPr>
    </w:p>
    <w:p w14:paraId="7C30A120" w14:textId="70A2478D" w:rsidR="005B3DF4" w:rsidRDefault="005B3DF4" w:rsidP="002D68B4">
      <w:pPr>
        <w:rPr>
          <w:ins w:id="2428" w:author="Gerard Blanco Bernal (Student)" w:date="2022-04-09T18:47:00Z"/>
        </w:rPr>
      </w:pPr>
    </w:p>
    <w:p w14:paraId="17AFD7CE" w14:textId="1B4109EE" w:rsidR="00026625" w:rsidRPr="00895B71" w:rsidRDefault="00362DBD" w:rsidP="00895B71">
      <w:ins w:id="2429" w:author="Gerard Blanco Bernal (Student)" w:date="2022-04-14T16:26:00Z">
        <w:r>
          <w:rPr>
            <w:noProof/>
            <w:color w:val="000000"/>
          </w:rPr>
          <w:drawing>
            <wp:anchor distT="0" distB="0" distL="114300" distR="114300" simplePos="0" relativeHeight="251675648" behindDoc="0" locked="0" layoutInCell="1" allowOverlap="1" wp14:anchorId="7DF0000A" wp14:editId="10A217C1">
              <wp:simplePos x="0" y="0"/>
              <wp:positionH relativeFrom="column">
                <wp:posOffset>0</wp:posOffset>
              </wp:positionH>
              <wp:positionV relativeFrom="paragraph">
                <wp:posOffset>2540</wp:posOffset>
              </wp:positionV>
              <wp:extent cx="3003550" cy="1057275"/>
              <wp:effectExtent l="0" t="0" r="6350" b="9525"/>
              <wp:wrapSquare wrapText="bothSides"/>
              <wp:docPr id="44" name="Picture 4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3550" cy="1057275"/>
                      </a:xfrm>
                      <a:prstGeom prst="rect">
                        <a:avLst/>
                      </a:prstGeom>
                      <a:noFill/>
                      <a:ln>
                        <a:noFill/>
                      </a:ln>
                    </pic:spPr>
                  </pic:pic>
                </a:graphicData>
              </a:graphic>
            </wp:anchor>
          </w:drawing>
        </w:r>
      </w:ins>
    </w:p>
    <w:p w14:paraId="3A854436" w14:textId="7908D6FF" w:rsidR="005B3DF4" w:rsidRDefault="007C1D19">
      <w:pPr>
        <w:jc w:val="center"/>
        <w:rPr>
          <w:i/>
          <w:iCs/>
        </w:rPr>
      </w:pPr>
      <w:ins w:id="2430" w:author="Gerard Blanco Bernal (Student)" w:date="2022-04-14T16:26:00Z">
        <w:r w:rsidRPr="00115D1B">
          <w:rPr>
            <w:i/>
            <w:iCs/>
          </w:rPr>
          <w:t xml:space="preserve">Figure </w:t>
        </w:r>
      </w:ins>
      <w:r w:rsidR="00115D1B">
        <w:rPr>
          <w:i/>
          <w:iCs/>
        </w:rPr>
        <w:t>1</w:t>
      </w:r>
      <w:ins w:id="2431" w:author="Gerard Blanco Bernal (Student)" w:date="2022-05-03T08:04:00Z">
        <w:r w:rsidR="00542C75">
          <w:rPr>
            <w:i/>
            <w:iCs/>
          </w:rPr>
          <w:t>5</w:t>
        </w:r>
      </w:ins>
      <w:del w:id="2432" w:author="Gerard Blanco Bernal (Student)" w:date="2022-05-03T08:04:00Z">
        <w:r w:rsidR="00115D1B" w:rsidDel="00542C75">
          <w:rPr>
            <w:i/>
            <w:iCs/>
          </w:rPr>
          <w:delText>4</w:delText>
        </w:r>
      </w:del>
      <w:ins w:id="2433" w:author="Gerard Blanco Bernal (Student)" w:date="2022-04-14T16:26:00Z">
        <w:r w:rsidRPr="00115D1B">
          <w:rPr>
            <w:i/>
            <w:iCs/>
          </w:rPr>
          <w:t>, OLED display</w:t>
        </w:r>
      </w:ins>
      <w:r w:rsidR="00026625">
        <w:rPr>
          <w:i/>
          <w:iCs/>
        </w:rPr>
        <w:t xml:space="preserve"> prompting the user for their bot token</w:t>
      </w:r>
    </w:p>
    <w:p w14:paraId="36744CC6" w14:textId="77777777" w:rsidR="00026625" w:rsidRPr="00115D1B" w:rsidRDefault="00026625" w:rsidP="00026625">
      <w:pPr>
        <w:jc w:val="center"/>
        <w:rPr>
          <w:ins w:id="2434" w:author="Gerard Blanco Bernal (Student)" w:date="2022-04-14T16:26:00Z"/>
          <w:i/>
          <w:iCs/>
        </w:rPr>
      </w:pPr>
    </w:p>
    <w:p w14:paraId="24CEEFDE" w14:textId="6FF1FF14" w:rsidR="00362DBD" w:rsidRDefault="00362DBD" w:rsidP="002D68B4">
      <w:pPr>
        <w:rPr>
          <w:ins w:id="2435" w:author="Gerard Blanco Bernal (Student)" w:date="2022-04-09T18:47:00Z"/>
        </w:rPr>
      </w:pPr>
      <w:ins w:id="2436" w:author="Gerard Blanco Bernal (Student)" w:date="2022-04-14T16:26:00Z">
        <w:r>
          <w:rPr>
            <w:noProof/>
          </w:rPr>
          <w:drawing>
            <wp:anchor distT="0" distB="0" distL="114300" distR="114300" simplePos="0" relativeHeight="251676672" behindDoc="0" locked="0" layoutInCell="1" allowOverlap="1" wp14:anchorId="211ED8FD" wp14:editId="60178E1E">
              <wp:simplePos x="0" y="0"/>
              <wp:positionH relativeFrom="column">
                <wp:posOffset>0</wp:posOffset>
              </wp:positionH>
              <wp:positionV relativeFrom="paragraph">
                <wp:posOffset>165100</wp:posOffset>
              </wp:positionV>
              <wp:extent cx="3002280" cy="1104900"/>
              <wp:effectExtent l="0" t="0" r="762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2280" cy="1104900"/>
                      </a:xfrm>
                      <a:prstGeom prst="rect">
                        <a:avLst/>
                      </a:prstGeom>
                      <a:noFill/>
                      <a:ln>
                        <a:noFill/>
                      </a:ln>
                    </pic:spPr>
                  </pic:pic>
                </a:graphicData>
              </a:graphic>
            </wp:anchor>
          </w:drawing>
        </w:r>
      </w:ins>
    </w:p>
    <w:p w14:paraId="341E051D" w14:textId="77777777" w:rsidR="00026625" w:rsidRDefault="00026625" w:rsidP="00895B71">
      <w:pPr>
        <w:rPr>
          <w:i/>
          <w:iCs/>
        </w:rPr>
      </w:pPr>
    </w:p>
    <w:p w14:paraId="0BD26E3E" w14:textId="632CDD62" w:rsidR="005B3DF4" w:rsidRPr="00115D1B" w:rsidRDefault="007C1D19">
      <w:pPr>
        <w:jc w:val="center"/>
        <w:rPr>
          <w:ins w:id="2437" w:author="Gerard Blanco Bernal (Student)" w:date="2022-04-09T18:47:00Z"/>
          <w:i/>
          <w:iCs/>
        </w:rPr>
        <w:pPrChange w:id="2438" w:author="Gerard Blanco Bernal (Student)" w:date="2022-04-14T16:26:00Z">
          <w:pPr/>
        </w:pPrChange>
      </w:pPr>
      <w:ins w:id="2439" w:author="Gerard Blanco Bernal (Student)" w:date="2022-04-14T16:26:00Z">
        <w:r w:rsidRPr="00115D1B">
          <w:rPr>
            <w:i/>
            <w:iCs/>
          </w:rPr>
          <w:t xml:space="preserve">Figure </w:t>
        </w:r>
      </w:ins>
      <w:r w:rsidR="00115D1B" w:rsidRPr="00115D1B">
        <w:rPr>
          <w:i/>
          <w:iCs/>
        </w:rPr>
        <w:t>1</w:t>
      </w:r>
      <w:ins w:id="2440" w:author="Gerard Blanco Bernal (Student)" w:date="2022-05-03T08:04:00Z">
        <w:r w:rsidR="00542C75">
          <w:rPr>
            <w:i/>
            <w:iCs/>
          </w:rPr>
          <w:t>6</w:t>
        </w:r>
      </w:ins>
      <w:del w:id="2441" w:author="Gerard Blanco Bernal (Student)" w:date="2022-05-03T08:04:00Z">
        <w:r w:rsidR="00115D1B" w:rsidRPr="00115D1B" w:rsidDel="00542C75">
          <w:rPr>
            <w:i/>
            <w:iCs/>
          </w:rPr>
          <w:delText>5</w:delText>
        </w:r>
      </w:del>
      <w:ins w:id="2442" w:author="Gerard Blanco Bernal (Student)" w:date="2022-04-14T16:26:00Z">
        <w:r w:rsidRPr="00115D1B">
          <w:rPr>
            <w:i/>
            <w:iCs/>
          </w:rPr>
          <w:t>, OLED display</w:t>
        </w:r>
      </w:ins>
      <w:r w:rsidR="00026625">
        <w:rPr>
          <w:i/>
          <w:iCs/>
        </w:rPr>
        <w:t xml:space="preserve"> correct setup message</w:t>
      </w:r>
    </w:p>
    <w:p w14:paraId="54253B92" w14:textId="2EDE33AA" w:rsidR="00AA2C7D" w:rsidRDefault="00AA2C7D" w:rsidP="002D68B4">
      <w:pPr>
        <w:rPr>
          <w:ins w:id="2443" w:author="Gerard Blanco Bernal (Student)" w:date="2022-04-15T21:23:00Z"/>
        </w:rPr>
      </w:pPr>
    </w:p>
    <w:p w14:paraId="1D70C937" w14:textId="77777777" w:rsidR="00CF7C88" w:rsidRDefault="00CF7C88" w:rsidP="002D68B4">
      <w:pPr>
        <w:rPr>
          <w:ins w:id="2444" w:author="Gerard Blanco Bernal (Student)" w:date="2022-04-15T21:20:00Z"/>
        </w:rPr>
      </w:pPr>
    </w:p>
    <w:p w14:paraId="5335F75E" w14:textId="48DC0136" w:rsidR="001F639D" w:rsidRDefault="00FF1AF3" w:rsidP="002D68B4">
      <w:pPr>
        <w:rPr>
          <w:ins w:id="2445" w:author="Gerard Blanco Bernal (Student)" w:date="2022-04-15T21:19:00Z"/>
        </w:rPr>
      </w:pPr>
      <w:ins w:id="2446" w:author="Gerard Blanco Bernal (Student)" w:date="2022-04-09T18:15:00Z">
        <w:r>
          <w:t xml:space="preserve">Figure </w:t>
        </w:r>
      </w:ins>
      <w:r w:rsidR="00115D1B">
        <w:t>1</w:t>
      </w:r>
      <w:ins w:id="2447" w:author="Gerard Blanco Bernal (Student)" w:date="2022-05-03T08:05:00Z">
        <w:r w:rsidR="00542C75">
          <w:t>5</w:t>
        </w:r>
      </w:ins>
      <w:del w:id="2448" w:author="Gerard Blanco Bernal (Student)" w:date="2022-05-03T08:05:00Z">
        <w:r w:rsidR="00115D1B" w:rsidDel="00542C75">
          <w:delText>4</w:delText>
        </w:r>
      </w:del>
      <w:ins w:id="2449" w:author="Gerard Blanco Bernal (Student)" w:date="2022-04-09T18:15:00Z">
        <w:r>
          <w:t xml:space="preserve"> above shows the display as the user is typing their bot token. Figure </w:t>
        </w:r>
      </w:ins>
      <w:r w:rsidR="00115D1B">
        <w:t>1</w:t>
      </w:r>
      <w:ins w:id="2450" w:author="Gerard Blanco Bernal (Student)" w:date="2022-05-03T08:05:00Z">
        <w:r w:rsidR="00542C75">
          <w:t>6</w:t>
        </w:r>
      </w:ins>
      <w:del w:id="2451" w:author="Gerard Blanco Bernal (Student)" w:date="2022-05-03T08:05:00Z">
        <w:r w:rsidR="00115D1B" w:rsidDel="00542C75">
          <w:delText>5</w:delText>
        </w:r>
      </w:del>
      <w:ins w:id="2452" w:author="Gerard Blanco Bernal (Student)" w:date="2022-04-09T18:15:00Z">
        <w:r>
          <w:t xml:space="preserve"> above shows the display once the bot token has been successfully used to </w:t>
        </w:r>
      </w:ins>
      <w:ins w:id="2453" w:author="Gerard Blanco Bernal (Student)" w:date="2022-04-09T18:16:00Z">
        <w:r>
          <w:t>pair the Raspberry Pi with their Telegram bot.</w:t>
        </w:r>
      </w:ins>
      <w:ins w:id="2454" w:author="Gerard Blanco Bernal (Student)" w:date="2022-04-15T21:17:00Z">
        <w:r w:rsidR="001F639D">
          <w:t xml:space="preserve"> </w:t>
        </w:r>
      </w:ins>
    </w:p>
    <w:p w14:paraId="7E061F0D" w14:textId="77777777" w:rsidR="00AA2C7D" w:rsidRDefault="00AA2C7D" w:rsidP="002D68B4">
      <w:pPr>
        <w:rPr>
          <w:ins w:id="2455" w:author="Gerard Blanco Bernal (Student)" w:date="2022-04-15T21:14:00Z"/>
        </w:rPr>
      </w:pPr>
    </w:p>
    <w:p w14:paraId="2A98FF05" w14:textId="2B3C4C92" w:rsidR="00895B71" w:rsidRDefault="0054625A" w:rsidP="002D68B4">
      <w:del w:id="2456" w:author="Gerard Blanco Bernal (Student)" w:date="2022-05-03T07:37:00Z">
        <w:r w:rsidRPr="0054625A" w:rsidDel="00DF5021">
          <w:rPr>
            <w:noProof/>
          </w:rPr>
          <w:drawing>
            <wp:inline distT="0" distB="0" distL="0" distR="0" wp14:anchorId="3A7628A1" wp14:editId="5451E726">
              <wp:extent cx="2736568" cy="2030730"/>
              <wp:effectExtent l="0" t="0" r="6985"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2"/>
                      <a:stretch>
                        <a:fillRect/>
                      </a:stretch>
                    </pic:blipFill>
                    <pic:spPr>
                      <a:xfrm>
                        <a:off x="0" y="0"/>
                        <a:ext cx="2740897" cy="2033942"/>
                      </a:xfrm>
                      <a:prstGeom prst="rect">
                        <a:avLst/>
                      </a:prstGeom>
                    </pic:spPr>
                  </pic:pic>
                </a:graphicData>
              </a:graphic>
            </wp:inline>
          </w:drawing>
        </w:r>
      </w:del>
      <w:ins w:id="2457" w:author="Gerard Blanco Bernal (Student)" w:date="2022-05-03T07:37:00Z">
        <w:r w:rsidR="00DF5021" w:rsidRPr="00DF5021">
          <w:rPr>
            <w:noProof/>
          </w:rPr>
          <w:drawing>
            <wp:inline distT="0" distB="0" distL="0" distR="0" wp14:anchorId="43523CC4" wp14:editId="5F095E59">
              <wp:extent cx="3003550" cy="2228850"/>
              <wp:effectExtent l="0" t="0" r="635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3"/>
                      <a:stretch>
                        <a:fillRect/>
                      </a:stretch>
                    </pic:blipFill>
                    <pic:spPr>
                      <a:xfrm>
                        <a:off x="0" y="0"/>
                        <a:ext cx="3003550" cy="2228850"/>
                      </a:xfrm>
                      <a:prstGeom prst="rect">
                        <a:avLst/>
                      </a:prstGeom>
                    </pic:spPr>
                  </pic:pic>
                </a:graphicData>
              </a:graphic>
            </wp:inline>
          </w:drawing>
        </w:r>
      </w:ins>
    </w:p>
    <w:p w14:paraId="4C3F8C19" w14:textId="4B35F668" w:rsidR="00895B71" w:rsidRPr="00895B71" w:rsidRDefault="00895B71" w:rsidP="00895B71">
      <w:pPr>
        <w:jc w:val="center"/>
        <w:rPr>
          <w:i/>
          <w:iCs/>
        </w:rPr>
      </w:pPr>
      <w:r>
        <w:rPr>
          <w:i/>
          <w:iCs/>
        </w:rPr>
        <w:t>Figure 1</w:t>
      </w:r>
      <w:ins w:id="2458" w:author="Gerard Blanco Bernal (Student)" w:date="2022-05-03T08:04:00Z">
        <w:r w:rsidR="00542C75">
          <w:rPr>
            <w:i/>
            <w:iCs/>
          </w:rPr>
          <w:t>7</w:t>
        </w:r>
      </w:ins>
      <w:del w:id="2459" w:author="Gerard Blanco Bernal (Student)" w:date="2022-05-03T08:04:00Z">
        <w:r w:rsidDel="00542C75">
          <w:rPr>
            <w:i/>
            <w:iCs/>
          </w:rPr>
          <w:delText>6</w:delText>
        </w:r>
      </w:del>
      <w:r>
        <w:rPr>
          <w:i/>
          <w:iCs/>
        </w:rPr>
        <w:t>: pushbuttons and OLED module wiring</w:t>
      </w:r>
    </w:p>
    <w:p w14:paraId="749B0CA0" w14:textId="67BDFBA4" w:rsidR="0054625A" w:rsidRDefault="0054625A" w:rsidP="002D68B4"/>
    <w:p w14:paraId="541C2CA7" w14:textId="703ACCA5" w:rsidR="00DF6878" w:rsidRDefault="00895B71" w:rsidP="002D68B4">
      <w:pPr>
        <w:rPr>
          <w:ins w:id="2460" w:author="Gerard Blanco Bernal (Student)" w:date="2022-05-03T07:38:00Z"/>
        </w:rPr>
      </w:pPr>
      <w:r>
        <w:t>Figure 1</w:t>
      </w:r>
      <w:ins w:id="2461" w:author="Gerard Blanco Bernal (Student)" w:date="2022-05-03T08:04:00Z">
        <w:r w:rsidR="00542C75">
          <w:t>7</w:t>
        </w:r>
      </w:ins>
      <w:del w:id="2462" w:author="Gerard Blanco Bernal (Student)" w:date="2022-05-03T08:04:00Z">
        <w:r w:rsidDel="00542C75">
          <w:delText>6</w:delText>
        </w:r>
      </w:del>
      <w:r>
        <w:t xml:space="preserve"> above depicts the wiring for all six of the pushbuttons in addition to the OLED module</w:t>
      </w:r>
      <w:r w:rsidR="003A11F3">
        <w:t xml:space="preserve">. </w:t>
      </w:r>
      <w:ins w:id="2463" w:author="Gerard Blanco Bernal (Student)" w:date="2022-05-03T07:31:00Z">
        <w:r w:rsidR="00120363">
          <w:t xml:space="preserve">All buttons had </w:t>
        </w:r>
      </w:ins>
      <w:ins w:id="2464" w:author="Gerard Blanco Bernal (Student)" w:date="2022-05-03T07:32:00Z">
        <w:r w:rsidR="00120363">
          <w:t>the left pin made common with the Raspberry Pi’s ground pin, and the right pin connected to a GPIO pin ( in this case</w:t>
        </w:r>
      </w:ins>
      <w:ins w:id="2465" w:author="Gerard Blanco Bernal (Student)" w:date="2022-05-03T07:37:00Z">
        <w:r w:rsidR="00DF5021">
          <w:t xml:space="preserve"> GPIO 17,</w:t>
        </w:r>
      </w:ins>
      <w:ins w:id="2466" w:author="Gerard Blanco Bernal (Student)" w:date="2022-05-03T07:38:00Z">
        <w:r w:rsidR="00DF5021">
          <w:t xml:space="preserve"> </w:t>
        </w:r>
      </w:ins>
      <w:ins w:id="2467" w:author="Gerard Blanco Bernal (Student)" w:date="2022-05-03T07:37:00Z">
        <w:r w:rsidR="00DF5021">
          <w:t>27,</w:t>
        </w:r>
      </w:ins>
      <w:ins w:id="2468" w:author="Gerard Blanco Bernal (Student)" w:date="2022-05-03T07:38:00Z">
        <w:r w:rsidR="00DF5021">
          <w:t xml:space="preserve"> </w:t>
        </w:r>
      </w:ins>
      <w:ins w:id="2469" w:author="Gerard Blanco Bernal (Student)" w:date="2022-05-03T07:37:00Z">
        <w:r w:rsidR="00DF5021">
          <w:t>22,</w:t>
        </w:r>
      </w:ins>
      <w:ins w:id="2470" w:author="Gerard Blanco Bernal (Student)" w:date="2022-05-03T07:38:00Z">
        <w:r w:rsidR="00DF5021">
          <w:t xml:space="preserve"> </w:t>
        </w:r>
      </w:ins>
      <w:ins w:id="2471" w:author="Gerard Blanco Bernal (Student)" w:date="2022-05-03T07:37:00Z">
        <w:r w:rsidR="00DF5021">
          <w:t>10,</w:t>
        </w:r>
      </w:ins>
      <w:ins w:id="2472" w:author="Gerard Blanco Bernal (Student)" w:date="2022-05-03T07:38:00Z">
        <w:r w:rsidR="00DF5021">
          <w:t xml:space="preserve"> </w:t>
        </w:r>
      </w:ins>
      <w:ins w:id="2473" w:author="Gerard Blanco Bernal (Student)" w:date="2022-05-03T07:37:00Z">
        <w:r w:rsidR="00DF5021">
          <w:t>9 and 11)</w:t>
        </w:r>
      </w:ins>
      <w:ins w:id="2474" w:author="Gerard Blanco Bernal (Student)" w:date="2022-05-03T07:38:00Z">
        <w:r w:rsidR="00DF6878">
          <w:t>.</w:t>
        </w:r>
        <w:r w:rsidR="0048339A">
          <w:t xml:space="preserve"> The OLED’s power line connected to the 3.3V pin, SDA and SCL lines </w:t>
        </w:r>
      </w:ins>
      <w:ins w:id="2475" w:author="Gerard Blanco Bernal (Student)" w:date="2022-05-03T07:39:00Z">
        <w:r w:rsidR="0048339A">
          <w:t>connected to their equally named counterpart pins on the Raspberry Pi, and ground pins were made common.</w:t>
        </w:r>
      </w:ins>
    </w:p>
    <w:p w14:paraId="4CD7AC4A" w14:textId="77777777" w:rsidR="00DF6878" w:rsidRDefault="00DF6878" w:rsidP="002D68B4">
      <w:pPr>
        <w:rPr>
          <w:ins w:id="2476" w:author="Gerard Blanco Bernal (Student)" w:date="2022-05-03T07:31:00Z"/>
        </w:rPr>
      </w:pPr>
    </w:p>
    <w:p w14:paraId="7E6BB3B7" w14:textId="6C8CA099" w:rsidR="00895B71" w:rsidRDefault="00AC1396" w:rsidP="002D68B4">
      <w:r>
        <w:t>The buttons and OLED display would be placed under a more aesthetically pleasing case which would house the button caps with the Braille</w:t>
      </w:r>
      <w:r w:rsidR="004F23C0">
        <w:t xml:space="preserve"> as seen in Figure 1</w:t>
      </w:r>
      <w:ins w:id="2477" w:author="Gerard Blanco Bernal (Student)" w:date="2022-05-03T08:05:00Z">
        <w:r w:rsidR="00542C75">
          <w:t>8</w:t>
        </w:r>
      </w:ins>
      <w:del w:id="2478" w:author="Gerard Blanco Bernal (Student)" w:date="2022-05-03T08:05:00Z">
        <w:r w:rsidR="004F23C0" w:rsidDel="00542C75">
          <w:delText>7</w:delText>
        </w:r>
      </w:del>
      <w:r w:rsidR="004F23C0">
        <w:t xml:space="preserve"> below</w:t>
      </w:r>
      <w:r>
        <w:t>.</w:t>
      </w:r>
    </w:p>
    <w:p w14:paraId="10F5574F" w14:textId="35FCFDEA" w:rsidR="007367CF" w:rsidRDefault="00B137E8" w:rsidP="002D68B4">
      <w:ins w:id="2479" w:author="Gerard Blanco Bernal (Student)" w:date="2022-04-29T09:42:00Z">
        <w:r w:rsidRPr="00B137E8">
          <w:rPr>
            <w:noProof/>
          </w:rPr>
          <w:drawing>
            <wp:anchor distT="0" distB="0" distL="114300" distR="114300" simplePos="0" relativeHeight="251679744" behindDoc="0" locked="0" layoutInCell="1" allowOverlap="1" wp14:anchorId="450ED604" wp14:editId="484B5BE1">
              <wp:simplePos x="0" y="0"/>
              <wp:positionH relativeFrom="column">
                <wp:posOffset>594360</wp:posOffset>
              </wp:positionH>
              <wp:positionV relativeFrom="paragraph">
                <wp:posOffset>147320</wp:posOffset>
              </wp:positionV>
              <wp:extent cx="1832610" cy="3078480"/>
              <wp:effectExtent l="0" t="0" r="0" b="7620"/>
              <wp:wrapSquare wrapText="bothSides"/>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32610" cy="3078480"/>
                      </a:xfrm>
                      <a:prstGeom prst="rect">
                        <a:avLst/>
                      </a:prstGeom>
                    </pic:spPr>
                  </pic:pic>
                </a:graphicData>
              </a:graphic>
            </wp:anchor>
          </w:drawing>
        </w:r>
      </w:ins>
    </w:p>
    <w:p w14:paraId="731C5818" w14:textId="4EB2A1FB" w:rsidR="007367CF" w:rsidRDefault="004F23C0" w:rsidP="002D68B4">
      <w:del w:id="2480" w:author="Gerard Blanco Bernal (Student)" w:date="2022-04-29T09:42:00Z">
        <w:r w:rsidRPr="007367CF" w:rsidDel="00B137E8">
          <w:rPr>
            <w:noProof/>
          </w:rPr>
          <w:drawing>
            <wp:anchor distT="0" distB="0" distL="114300" distR="114300" simplePos="0" relativeHeight="251678720" behindDoc="0" locked="0" layoutInCell="1" allowOverlap="1" wp14:anchorId="62081683" wp14:editId="1BA26D38">
              <wp:simplePos x="0" y="0"/>
              <wp:positionH relativeFrom="column">
                <wp:posOffset>647700</wp:posOffset>
              </wp:positionH>
              <wp:positionV relativeFrom="paragraph">
                <wp:posOffset>71120</wp:posOffset>
              </wp:positionV>
              <wp:extent cx="1661160" cy="2374265"/>
              <wp:effectExtent l="0" t="0" r="0" b="6985"/>
              <wp:wrapSquare wrapText="bothSides"/>
              <wp:docPr id="20" name="Picture 20" descr="A picture containing indoor, gam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game, differe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661160" cy="2374265"/>
                      </a:xfrm>
                      <a:prstGeom prst="rect">
                        <a:avLst/>
                      </a:prstGeom>
                    </pic:spPr>
                  </pic:pic>
                </a:graphicData>
              </a:graphic>
              <wp14:sizeRelH relativeFrom="page">
                <wp14:pctWidth>0</wp14:pctWidth>
              </wp14:sizeRelH>
              <wp14:sizeRelV relativeFrom="page">
                <wp14:pctHeight>0</wp14:pctHeight>
              </wp14:sizeRelV>
            </wp:anchor>
          </w:drawing>
        </w:r>
      </w:del>
    </w:p>
    <w:p w14:paraId="7BD5C998" w14:textId="3AF8B9FB" w:rsidR="007367CF" w:rsidRDefault="007367CF" w:rsidP="002D68B4"/>
    <w:p w14:paraId="7D6489A6" w14:textId="486F4389" w:rsidR="0054625A" w:rsidRDefault="0054625A" w:rsidP="002D68B4"/>
    <w:p w14:paraId="5A90BB9E" w14:textId="445B65AF" w:rsidR="007367CF" w:rsidDel="00B137E8" w:rsidRDefault="007367CF" w:rsidP="007E10ED">
      <w:pPr>
        <w:jc w:val="center"/>
        <w:rPr>
          <w:del w:id="2481" w:author="Gerard Blanco Bernal (Student)" w:date="2022-04-29T09:42:00Z"/>
        </w:rPr>
      </w:pPr>
    </w:p>
    <w:p w14:paraId="0158BFB2" w14:textId="44BED054" w:rsidR="00B137E8" w:rsidRDefault="00B137E8" w:rsidP="002D68B4">
      <w:pPr>
        <w:rPr>
          <w:ins w:id="2482" w:author="Gerard Blanco Bernal (Student)" w:date="2022-04-29T09:43:00Z"/>
        </w:rPr>
      </w:pPr>
    </w:p>
    <w:p w14:paraId="674AF6FD" w14:textId="41F2305C" w:rsidR="00B137E8" w:rsidRDefault="00B137E8" w:rsidP="002D68B4">
      <w:pPr>
        <w:rPr>
          <w:ins w:id="2483" w:author="Gerard Blanco Bernal (Student)" w:date="2022-04-29T09:43:00Z"/>
        </w:rPr>
      </w:pPr>
    </w:p>
    <w:p w14:paraId="03361B35" w14:textId="4DBE754D" w:rsidR="00B137E8" w:rsidRDefault="00B137E8" w:rsidP="002D68B4">
      <w:pPr>
        <w:rPr>
          <w:ins w:id="2484" w:author="Gerard Blanco Bernal (Student)" w:date="2022-04-29T09:43:00Z"/>
        </w:rPr>
      </w:pPr>
    </w:p>
    <w:p w14:paraId="1EA6FBE5" w14:textId="071A4069" w:rsidR="00B137E8" w:rsidRDefault="00B137E8" w:rsidP="002D68B4">
      <w:pPr>
        <w:rPr>
          <w:ins w:id="2485" w:author="Gerard Blanco Bernal (Student)" w:date="2022-04-29T09:43:00Z"/>
        </w:rPr>
      </w:pPr>
    </w:p>
    <w:p w14:paraId="1525A2CF" w14:textId="5FE3AE8C" w:rsidR="00B137E8" w:rsidRDefault="00B137E8" w:rsidP="002D68B4">
      <w:pPr>
        <w:rPr>
          <w:ins w:id="2486" w:author="Gerard Blanco Bernal (Student)" w:date="2022-04-29T09:43:00Z"/>
        </w:rPr>
      </w:pPr>
    </w:p>
    <w:p w14:paraId="3CAC1869" w14:textId="31314F09" w:rsidR="00B137E8" w:rsidRDefault="00B137E8" w:rsidP="002D68B4">
      <w:pPr>
        <w:rPr>
          <w:ins w:id="2487" w:author="Gerard Blanco Bernal (Student)" w:date="2022-04-29T09:43:00Z"/>
        </w:rPr>
      </w:pPr>
    </w:p>
    <w:p w14:paraId="4BB1CC68" w14:textId="7EFB9E33" w:rsidR="00B137E8" w:rsidRDefault="00B137E8" w:rsidP="002D68B4">
      <w:pPr>
        <w:rPr>
          <w:ins w:id="2488" w:author="Gerard Blanco Bernal (Student)" w:date="2022-04-29T09:43:00Z"/>
        </w:rPr>
      </w:pPr>
    </w:p>
    <w:p w14:paraId="15F1045D" w14:textId="5A4124BF" w:rsidR="00B137E8" w:rsidRDefault="00B137E8" w:rsidP="002D68B4">
      <w:pPr>
        <w:rPr>
          <w:ins w:id="2489" w:author="Gerard Blanco Bernal (Student)" w:date="2022-04-29T09:43:00Z"/>
        </w:rPr>
      </w:pPr>
    </w:p>
    <w:p w14:paraId="102B9FBC" w14:textId="749BBBCC" w:rsidR="00B137E8" w:rsidRDefault="00B137E8" w:rsidP="002D68B4">
      <w:pPr>
        <w:rPr>
          <w:ins w:id="2490" w:author="Gerard Blanco Bernal (Student)" w:date="2022-04-29T09:43:00Z"/>
        </w:rPr>
      </w:pPr>
    </w:p>
    <w:p w14:paraId="15806C69" w14:textId="7ACBAFD0" w:rsidR="00B137E8" w:rsidRDefault="00B137E8" w:rsidP="002D68B4">
      <w:pPr>
        <w:rPr>
          <w:ins w:id="2491" w:author="Gerard Blanco Bernal (Student)" w:date="2022-04-29T09:43:00Z"/>
        </w:rPr>
      </w:pPr>
    </w:p>
    <w:p w14:paraId="7324BD30" w14:textId="637AD9BD" w:rsidR="00B137E8" w:rsidRDefault="00B137E8" w:rsidP="002D68B4">
      <w:pPr>
        <w:rPr>
          <w:ins w:id="2492" w:author="Gerard Blanco Bernal (Student)" w:date="2022-04-29T09:43:00Z"/>
        </w:rPr>
      </w:pPr>
    </w:p>
    <w:p w14:paraId="7B0018E0" w14:textId="4DC734D2" w:rsidR="00B137E8" w:rsidRDefault="00B137E8" w:rsidP="002D68B4">
      <w:pPr>
        <w:rPr>
          <w:ins w:id="2493" w:author="Gerard Blanco Bernal (Student)" w:date="2022-04-29T09:43:00Z"/>
        </w:rPr>
      </w:pPr>
    </w:p>
    <w:p w14:paraId="6E424868" w14:textId="7FE0C21A" w:rsidR="00B137E8" w:rsidRDefault="00B137E8" w:rsidP="002D68B4">
      <w:pPr>
        <w:rPr>
          <w:ins w:id="2494" w:author="Gerard Blanco Bernal (Student)" w:date="2022-04-29T09:43:00Z"/>
        </w:rPr>
      </w:pPr>
    </w:p>
    <w:p w14:paraId="6C835741" w14:textId="05B7438A" w:rsidR="00B137E8" w:rsidRDefault="00B137E8" w:rsidP="002D68B4">
      <w:pPr>
        <w:rPr>
          <w:ins w:id="2495" w:author="Gerard Blanco Bernal (Student)" w:date="2022-04-29T09:43:00Z"/>
        </w:rPr>
      </w:pPr>
    </w:p>
    <w:p w14:paraId="62A6C066" w14:textId="322FFCE5" w:rsidR="00B137E8" w:rsidRDefault="00B137E8" w:rsidP="002D68B4">
      <w:pPr>
        <w:rPr>
          <w:ins w:id="2496" w:author="Gerard Blanco Bernal (Student)" w:date="2022-04-29T09:43:00Z"/>
        </w:rPr>
      </w:pPr>
    </w:p>
    <w:p w14:paraId="7605AFFC" w14:textId="533D4BBC" w:rsidR="00B137E8" w:rsidRDefault="00B137E8" w:rsidP="002D68B4">
      <w:pPr>
        <w:rPr>
          <w:ins w:id="2497" w:author="Gerard Blanco Bernal (Student)" w:date="2022-04-29T09:43:00Z"/>
        </w:rPr>
      </w:pPr>
    </w:p>
    <w:p w14:paraId="718F486E" w14:textId="20DA9BB3" w:rsidR="00B137E8" w:rsidRDefault="00B137E8" w:rsidP="002D68B4">
      <w:pPr>
        <w:rPr>
          <w:ins w:id="2498" w:author="Gerard Blanco Bernal (Student)" w:date="2022-04-29T09:43:00Z"/>
        </w:rPr>
      </w:pPr>
    </w:p>
    <w:p w14:paraId="7D93DFB1" w14:textId="2CF975F3" w:rsidR="00B137E8" w:rsidRDefault="00B137E8" w:rsidP="002D68B4">
      <w:pPr>
        <w:rPr>
          <w:ins w:id="2499" w:author="Gerard Blanco Bernal (Student)" w:date="2022-04-29T09:43:00Z"/>
        </w:rPr>
      </w:pPr>
    </w:p>
    <w:p w14:paraId="792EAD70" w14:textId="77777777" w:rsidR="00B137E8" w:rsidRDefault="00B137E8" w:rsidP="002D68B4">
      <w:pPr>
        <w:rPr>
          <w:ins w:id="2500" w:author="Gerard Blanco Bernal (Student)" w:date="2022-04-29T09:43:00Z"/>
        </w:rPr>
      </w:pPr>
    </w:p>
    <w:p w14:paraId="61E547FD" w14:textId="5DC34E9E" w:rsidR="007367CF" w:rsidDel="00B137E8" w:rsidRDefault="007367CF" w:rsidP="002D68B4">
      <w:pPr>
        <w:rPr>
          <w:del w:id="2501" w:author="Gerard Blanco Bernal (Student)" w:date="2022-04-29T09:42:00Z"/>
        </w:rPr>
      </w:pPr>
    </w:p>
    <w:p w14:paraId="723AEC83" w14:textId="28ABE33C" w:rsidR="007367CF" w:rsidDel="00B137E8" w:rsidRDefault="007367CF" w:rsidP="002D68B4">
      <w:pPr>
        <w:rPr>
          <w:del w:id="2502" w:author="Gerard Blanco Bernal (Student)" w:date="2022-04-29T09:42:00Z"/>
        </w:rPr>
      </w:pPr>
    </w:p>
    <w:p w14:paraId="6030EFAB" w14:textId="6539347C" w:rsidR="007367CF" w:rsidDel="00B137E8" w:rsidRDefault="007367CF" w:rsidP="002D68B4">
      <w:pPr>
        <w:rPr>
          <w:del w:id="2503" w:author="Gerard Blanco Bernal (Student)" w:date="2022-04-29T09:42:00Z"/>
        </w:rPr>
      </w:pPr>
    </w:p>
    <w:p w14:paraId="2AAC153E" w14:textId="5E9F6205" w:rsidR="007367CF" w:rsidDel="00B137E8" w:rsidRDefault="007367CF" w:rsidP="002D68B4">
      <w:pPr>
        <w:rPr>
          <w:del w:id="2504" w:author="Gerard Blanco Bernal (Student)" w:date="2022-04-29T09:42:00Z"/>
        </w:rPr>
      </w:pPr>
    </w:p>
    <w:p w14:paraId="6F1640C1" w14:textId="23804604" w:rsidR="007367CF" w:rsidDel="00B137E8" w:rsidRDefault="007367CF" w:rsidP="002D68B4">
      <w:pPr>
        <w:rPr>
          <w:del w:id="2505" w:author="Gerard Blanco Bernal (Student)" w:date="2022-04-29T09:42:00Z"/>
        </w:rPr>
      </w:pPr>
    </w:p>
    <w:p w14:paraId="14E395E7" w14:textId="0B0AC606" w:rsidR="007367CF" w:rsidDel="00B137E8" w:rsidRDefault="007367CF" w:rsidP="002D68B4">
      <w:pPr>
        <w:rPr>
          <w:del w:id="2506" w:author="Gerard Blanco Bernal (Student)" w:date="2022-04-29T09:42:00Z"/>
        </w:rPr>
      </w:pPr>
    </w:p>
    <w:p w14:paraId="1BE8D17D" w14:textId="375B7AFE" w:rsidR="007367CF" w:rsidDel="00B137E8" w:rsidRDefault="007367CF" w:rsidP="002D68B4">
      <w:pPr>
        <w:rPr>
          <w:del w:id="2507" w:author="Gerard Blanco Bernal (Student)" w:date="2022-04-29T09:42:00Z"/>
        </w:rPr>
      </w:pPr>
    </w:p>
    <w:p w14:paraId="5F22F5CD" w14:textId="4B8A3F8F" w:rsidR="007367CF" w:rsidDel="00B137E8" w:rsidRDefault="007367CF" w:rsidP="002D68B4">
      <w:pPr>
        <w:rPr>
          <w:del w:id="2508" w:author="Gerard Blanco Bernal (Student)" w:date="2022-04-29T09:42:00Z"/>
        </w:rPr>
      </w:pPr>
    </w:p>
    <w:p w14:paraId="41C9093F" w14:textId="11B53043" w:rsidR="007367CF" w:rsidDel="00B137E8" w:rsidRDefault="007367CF" w:rsidP="002D68B4">
      <w:pPr>
        <w:rPr>
          <w:del w:id="2509" w:author="Gerard Blanco Bernal (Student)" w:date="2022-04-29T09:42:00Z"/>
        </w:rPr>
      </w:pPr>
    </w:p>
    <w:p w14:paraId="0AEE61EB" w14:textId="6F092F9C" w:rsidR="007367CF" w:rsidDel="00B137E8" w:rsidRDefault="007367CF" w:rsidP="002D68B4">
      <w:pPr>
        <w:rPr>
          <w:del w:id="2510" w:author="Gerard Blanco Bernal (Student)" w:date="2022-04-29T09:42:00Z"/>
        </w:rPr>
      </w:pPr>
    </w:p>
    <w:p w14:paraId="0A68FDE3" w14:textId="4E74797E" w:rsidR="007367CF" w:rsidDel="00B137E8" w:rsidRDefault="007367CF" w:rsidP="002D68B4">
      <w:pPr>
        <w:rPr>
          <w:del w:id="2511" w:author="Gerard Blanco Bernal (Student)" w:date="2022-04-29T09:42:00Z"/>
        </w:rPr>
      </w:pPr>
    </w:p>
    <w:p w14:paraId="63847E35" w14:textId="6565C07F" w:rsidR="007367CF" w:rsidDel="00B137E8" w:rsidRDefault="007367CF" w:rsidP="002D68B4">
      <w:pPr>
        <w:rPr>
          <w:del w:id="2512" w:author="Gerard Blanco Bernal (Student)" w:date="2022-04-29T09:42:00Z"/>
        </w:rPr>
      </w:pPr>
    </w:p>
    <w:p w14:paraId="7E515170" w14:textId="0B96AD4B" w:rsidR="007367CF" w:rsidDel="00B137E8" w:rsidRDefault="007367CF" w:rsidP="002D68B4">
      <w:pPr>
        <w:rPr>
          <w:del w:id="2513" w:author="Gerard Blanco Bernal (Student)" w:date="2022-04-29T09:42:00Z"/>
        </w:rPr>
      </w:pPr>
    </w:p>
    <w:p w14:paraId="2E501159" w14:textId="2E82D1F7" w:rsidR="004F23C0" w:rsidDel="00B137E8" w:rsidRDefault="004F23C0" w:rsidP="002D68B4">
      <w:pPr>
        <w:rPr>
          <w:del w:id="2514" w:author="Gerard Blanco Bernal (Student)" w:date="2022-04-29T09:43:00Z"/>
        </w:rPr>
      </w:pPr>
    </w:p>
    <w:p w14:paraId="069B3A7A" w14:textId="3B2744F1" w:rsidR="007367CF" w:rsidRPr="007E10ED" w:rsidRDefault="007E10ED" w:rsidP="007E10ED">
      <w:pPr>
        <w:jc w:val="center"/>
        <w:rPr>
          <w:i/>
          <w:iCs/>
        </w:rPr>
      </w:pPr>
      <w:r>
        <w:rPr>
          <w:i/>
          <w:iCs/>
        </w:rPr>
        <w:t>Figure 1</w:t>
      </w:r>
      <w:ins w:id="2515" w:author="Gerard Blanco Bernal (Student)" w:date="2022-05-03T08:05:00Z">
        <w:r w:rsidR="00542C75">
          <w:rPr>
            <w:i/>
            <w:iCs/>
          </w:rPr>
          <w:t>8</w:t>
        </w:r>
      </w:ins>
      <w:del w:id="2516" w:author="Gerard Blanco Bernal (Student)" w:date="2022-05-03T08:05:00Z">
        <w:r w:rsidDel="00542C75">
          <w:rPr>
            <w:i/>
            <w:iCs/>
          </w:rPr>
          <w:delText>7</w:delText>
        </w:r>
      </w:del>
      <w:r>
        <w:rPr>
          <w:i/>
          <w:iCs/>
        </w:rPr>
        <w:t xml:space="preserve"> shows the final appearance of the token input multi-press keyboard</w:t>
      </w:r>
    </w:p>
    <w:p w14:paraId="00F6B055" w14:textId="033FF0FD" w:rsidR="004F23C0" w:rsidDel="005C3287" w:rsidRDefault="004F23C0" w:rsidP="002D68B4">
      <w:pPr>
        <w:rPr>
          <w:del w:id="2517" w:author="Gerard Blanco Bernal (Student)" w:date="2022-05-03T08:00:00Z"/>
        </w:rPr>
      </w:pPr>
    </w:p>
    <w:p w14:paraId="470CD9E6" w14:textId="77777777" w:rsidR="004F23C0" w:rsidRDefault="004F23C0" w:rsidP="002D68B4"/>
    <w:p w14:paraId="779B4CF6" w14:textId="12D763A8" w:rsidR="00CF7C88" w:rsidRDefault="001F639D" w:rsidP="002D68B4">
      <w:pPr>
        <w:rPr>
          <w:ins w:id="2518" w:author="Gerard Blanco Bernal (Student)" w:date="2022-04-15T21:23:00Z"/>
        </w:rPr>
      </w:pPr>
      <w:ins w:id="2519" w:author="Gerard Blanco Bernal (Student)" w:date="2022-04-15T21:14:00Z">
        <w:r>
          <w:t>Although the researcher had tested the</w:t>
        </w:r>
      </w:ins>
      <w:ins w:id="2520" w:author="Gerard Blanco Bernal (Student)" w:date="2022-04-15T21:15:00Z">
        <w:r>
          <w:t xml:space="preserve"> verification of the token so that </w:t>
        </w:r>
      </w:ins>
      <w:ins w:id="2521" w:author="Gerard Blanco Bernal (Student)" w:date="2022-04-15T21:16:00Z">
        <w:r>
          <w:t>no empty</w:t>
        </w:r>
      </w:ins>
      <w:ins w:id="2522" w:author="Gerard Blanco Bernal (Student)" w:date="2022-04-15T21:15:00Z">
        <w:r>
          <w:t xml:space="preserve"> tokens were allowed, there was an edge case which crashed the program of which the researcher was initially unaware of</w:t>
        </w:r>
      </w:ins>
      <w:ins w:id="2523" w:author="Gerard Blanco Bernal (Student)" w:date="2022-04-15T21:16:00Z">
        <w:r>
          <w:t xml:space="preserve">. The researcher assumed that attempting a connection with an empty token and an invalid token would throw the same error, but this was not the case. </w:t>
        </w:r>
      </w:ins>
      <w:ins w:id="2524" w:author="Gerard Blanco Bernal (Student)" w:date="2022-04-15T21:20:00Z">
        <w:r w:rsidR="00AA2C7D" w:rsidRPr="00AA2C7D">
          <w:t xml:space="preserve">An empty bot token would throw a ‘Bot token is not defined’ exception, however, an invalid token would throw a HTTPS error code, in this case 404 when the token didn’t exist, or 401 when the access to the token was unauthorised. This wasn’t initially an issue, but the researcher quickly found out that there was no way of catching this </w:t>
        </w:r>
        <w:r w:rsidR="00E90307">
          <w:t>error</w:t>
        </w:r>
        <w:r w:rsidR="00AA2C7D" w:rsidRPr="00AA2C7D">
          <w:t xml:space="preserve"> with a normal ‘try, except’ block</w:t>
        </w:r>
        <w:r w:rsidR="00E90307">
          <w:t xml:space="preserve"> of code. </w:t>
        </w:r>
      </w:ins>
    </w:p>
    <w:p w14:paraId="28325B1D" w14:textId="77777777" w:rsidR="00CF7C88" w:rsidRDefault="00CF7C88" w:rsidP="002D68B4">
      <w:pPr>
        <w:rPr>
          <w:ins w:id="2525" w:author="Gerard Blanco Bernal (Student)" w:date="2022-04-15T21:23:00Z"/>
        </w:rPr>
      </w:pPr>
    </w:p>
    <w:p w14:paraId="6C48D9E3" w14:textId="2242D777" w:rsidR="001F639D" w:rsidRDefault="00E90307" w:rsidP="002D68B4">
      <w:pPr>
        <w:rPr>
          <w:ins w:id="2526" w:author="Gerard Blanco Bernal (Student)" w:date="2022-04-15T21:24:00Z"/>
        </w:rPr>
      </w:pPr>
      <w:ins w:id="2527" w:author="Gerard Blanco Bernal (Student)" w:date="2022-04-15T21:20:00Z">
        <w:r>
          <w:t>For this reason, th</w:t>
        </w:r>
      </w:ins>
      <w:ins w:id="2528" w:author="Gerard Blanco Bernal (Student)" w:date="2022-04-15T21:21:00Z">
        <w:r>
          <w:t>e researcher resorted to the Requests HTTP library for Python.</w:t>
        </w:r>
      </w:ins>
      <w:ins w:id="2529" w:author="Gerard Blanco Bernal (Student)" w:date="2022-04-15T21:22:00Z">
        <w:r w:rsidR="00CF7C88">
          <w:t xml:space="preserve"> </w:t>
        </w:r>
        <w:r w:rsidR="00CF7C88" w:rsidRPr="00CF7C88">
          <w:t xml:space="preserve">Requests </w:t>
        </w:r>
        <w:r w:rsidR="00CF7C88">
          <w:t>allowed the researcher</w:t>
        </w:r>
        <w:r w:rsidR="00CF7C88" w:rsidRPr="00CF7C88">
          <w:t xml:space="preserve"> to send HTTP requests extremely easily</w:t>
        </w:r>
        <w:r w:rsidR="00CF7C88">
          <w:t xml:space="preserve"> to the following Telegram URL:</w:t>
        </w:r>
      </w:ins>
    </w:p>
    <w:p w14:paraId="7950AD98" w14:textId="77777777" w:rsidR="00576FAD" w:rsidRDefault="00576FAD" w:rsidP="002D68B4">
      <w:pPr>
        <w:rPr>
          <w:ins w:id="2530" w:author="Gerard Blanco Bernal (Student)" w:date="2022-04-15T21:22:00Z"/>
        </w:rPr>
      </w:pPr>
    </w:p>
    <w:p w14:paraId="4A443289" w14:textId="56B3D80C" w:rsidR="001F639D" w:rsidRPr="005777C8" w:rsidRDefault="00B37763">
      <w:pPr>
        <w:jc w:val="center"/>
        <w:rPr>
          <w:ins w:id="2531" w:author="Gerard Blanco Bernal (Student)" w:date="2022-04-15T21:24:00Z"/>
          <w:i/>
          <w:iCs/>
        </w:rPr>
        <w:pPrChange w:id="2532" w:author="Gerard Blanco Bernal (Student)" w:date="2022-04-15T21:24:00Z">
          <w:pPr/>
        </w:pPrChange>
      </w:pPr>
      <w:ins w:id="2533" w:author="Gerard Blanco Bernal (Student)" w:date="2022-04-15T21:24:00Z">
        <w:r w:rsidRPr="005777C8">
          <w:rPr>
            <w:i/>
            <w:iCs/>
          </w:rPr>
          <w:t>https://api.telegram.org/bot[TOKEN]/getMe</w:t>
        </w:r>
      </w:ins>
    </w:p>
    <w:p w14:paraId="38E237C3" w14:textId="5981F8B3" w:rsidR="00B37763" w:rsidRDefault="00B37763" w:rsidP="002D68B4">
      <w:pPr>
        <w:rPr>
          <w:ins w:id="2534" w:author="Gerard Blanco Bernal (Student)" w:date="2022-04-15T21:24:00Z"/>
        </w:rPr>
      </w:pPr>
    </w:p>
    <w:p w14:paraId="6A2EC217" w14:textId="4A352EA5" w:rsidR="00B37763" w:rsidRDefault="00576FAD" w:rsidP="002D68B4">
      <w:pPr>
        <w:rPr>
          <w:ins w:id="2535" w:author="Gerard Blanco Bernal (Student)" w:date="2022-04-15T21:24:00Z"/>
        </w:rPr>
      </w:pPr>
      <w:ins w:id="2536" w:author="Gerard Blanco Bernal (Student)" w:date="2022-04-15T21:24:00Z">
        <w:r>
          <w:t>where ‘[TOKEN]’ would be replaced b</w:t>
        </w:r>
      </w:ins>
      <w:ins w:id="2537" w:author="Gerard Blanco Bernal (Student)" w:date="2022-04-15T21:25:00Z">
        <w:r>
          <w:t xml:space="preserve">y the </w:t>
        </w:r>
      </w:ins>
      <w:r w:rsidR="005E07ED">
        <w:t xml:space="preserve">user </w:t>
      </w:r>
      <w:ins w:id="2538" w:author="Gerard Blanco Bernal (Student)" w:date="2022-04-15T21:25:00Z">
        <w:r>
          <w:t xml:space="preserve">provided HTTP </w:t>
        </w:r>
      </w:ins>
      <w:r w:rsidR="005E07ED">
        <w:t xml:space="preserve">Telegram Bot </w:t>
      </w:r>
      <w:ins w:id="2539" w:author="Gerard Blanco Bernal (Student)" w:date="2022-04-15T21:25:00Z">
        <w:r>
          <w:t>API Key. Following this method, if the status code returned by the request was either 404</w:t>
        </w:r>
      </w:ins>
      <w:r w:rsidR="005E07ED">
        <w:t xml:space="preserve"> (incorrect token)</w:t>
      </w:r>
      <w:ins w:id="2540" w:author="Gerard Blanco Bernal (Student)" w:date="2022-04-15T21:25:00Z">
        <w:r>
          <w:t xml:space="preserve"> or 401</w:t>
        </w:r>
      </w:ins>
      <w:r w:rsidR="005E07ED">
        <w:t xml:space="preserve"> (unauthorised token)</w:t>
      </w:r>
      <w:ins w:id="2541" w:author="Gerard Blanco Bernal (Student)" w:date="2022-04-15T21:25:00Z">
        <w:r>
          <w:t>, the res</w:t>
        </w:r>
      </w:ins>
      <w:ins w:id="2542" w:author="Gerard Blanco Bernal (Student)" w:date="2022-04-15T21:26:00Z">
        <w:r>
          <w:t xml:space="preserve">earcher could forcefully throw an exception in the code by printing a non-declared variable, this way allowing for the </w:t>
        </w:r>
      </w:ins>
      <w:ins w:id="2543" w:author="Gerard Blanco Bernal (Student)" w:date="2022-04-15T21:27:00Z">
        <w:r>
          <w:t xml:space="preserve">researcher to catch this error and use it to determine if the token was valid or not. </w:t>
        </w:r>
      </w:ins>
    </w:p>
    <w:p w14:paraId="6AF3EE8B" w14:textId="2B133FAF" w:rsidR="00576FAD" w:rsidRDefault="00576FAD" w:rsidP="002D68B4">
      <w:pPr>
        <w:rPr>
          <w:ins w:id="2544" w:author="Gerard Blanco Bernal (Student)" w:date="2022-04-15T21:24:00Z"/>
        </w:rPr>
      </w:pPr>
    </w:p>
    <w:p w14:paraId="1C7EF9B6" w14:textId="77777777" w:rsidR="00576FAD" w:rsidRDefault="00576FAD" w:rsidP="002D68B4">
      <w:pPr>
        <w:rPr>
          <w:ins w:id="2545" w:author="Gerard Blanco Bernal (Student)" w:date="2022-04-15T21:14:00Z"/>
        </w:rPr>
      </w:pPr>
    </w:p>
    <w:p w14:paraId="61730D97" w14:textId="2EA7A0BF" w:rsidR="001F639D" w:rsidRDefault="001F639D" w:rsidP="002D68B4">
      <w:pPr>
        <w:rPr>
          <w:ins w:id="2546" w:author="Gerard Blanco Bernal (Student)" w:date="2022-04-09T18:37:00Z"/>
        </w:rPr>
      </w:pPr>
      <w:ins w:id="2547" w:author="Gerard Blanco Bernal (Student)" w:date="2022-04-15T21:14:00Z">
        <w:r w:rsidRPr="001F639D">
          <w:rPr>
            <w:noProof/>
          </w:rPr>
          <w:drawing>
            <wp:inline distT="0" distB="0" distL="0" distR="0" wp14:anchorId="6FCE8571" wp14:editId="4294776B">
              <wp:extent cx="3003550" cy="1064895"/>
              <wp:effectExtent l="0" t="0" r="6350" b="190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6"/>
                      <a:stretch>
                        <a:fillRect/>
                      </a:stretch>
                    </pic:blipFill>
                    <pic:spPr>
                      <a:xfrm>
                        <a:off x="0" y="0"/>
                        <a:ext cx="3003550" cy="1064895"/>
                      </a:xfrm>
                      <a:prstGeom prst="rect">
                        <a:avLst/>
                      </a:prstGeom>
                    </pic:spPr>
                  </pic:pic>
                </a:graphicData>
              </a:graphic>
            </wp:inline>
          </w:drawing>
        </w:r>
      </w:ins>
    </w:p>
    <w:p w14:paraId="0A26538E" w14:textId="77777777" w:rsidR="005E07ED" w:rsidRDefault="005E07ED" w:rsidP="005E07ED">
      <w:pPr>
        <w:jc w:val="center"/>
        <w:rPr>
          <w:i/>
          <w:iCs/>
        </w:rPr>
      </w:pPr>
    </w:p>
    <w:p w14:paraId="6A040031" w14:textId="52E75FA3" w:rsidR="00CF3FB7" w:rsidRPr="00055D7F" w:rsidRDefault="00055D7F">
      <w:pPr>
        <w:jc w:val="center"/>
        <w:rPr>
          <w:ins w:id="2548" w:author="Gerard Blanco Bernal (Student)" w:date="2022-04-15T21:28:00Z"/>
          <w:i/>
          <w:iCs/>
          <w:rPrChange w:id="2549" w:author="Gerard Blanco Bernal (Student)" w:date="2022-04-15T21:29:00Z">
            <w:rPr>
              <w:ins w:id="2550" w:author="Gerard Blanco Bernal (Student)" w:date="2022-04-15T21:28:00Z"/>
            </w:rPr>
          </w:rPrChange>
        </w:rPr>
        <w:pPrChange w:id="2551" w:author="Gerard Blanco Bernal (Student)" w:date="2022-04-15T21:29:00Z">
          <w:pPr/>
        </w:pPrChange>
      </w:pPr>
      <w:ins w:id="2552" w:author="Gerard Blanco Bernal (Student)" w:date="2022-04-15T21:29:00Z">
        <w:r>
          <w:rPr>
            <w:i/>
            <w:iCs/>
          </w:rPr>
          <w:t xml:space="preserve">Figure </w:t>
        </w:r>
      </w:ins>
      <w:r w:rsidR="003A11F3">
        <w:rPr>
          <w:i/>
          <w:iCs/>
        </w:rPr>
        <w:t>1</w:t>
      </w:r>
      <w:ins w:id="2553" w:author="Gerard Blanco Bernal (Student)" w:date="2022-05-03T08:05:00Z">
        <w:r w:rsidR="007D098B">
          <w:rPr>
            <w:i/>
            <w:iCs/>
          </w:rPr>
          <w:t>9</w:t>
        </w:r>
      </w:ins>
      <w:del w:id="2554" w:author="Gerard Blanco Bernal (Student)" w:date="2022-05-03T08:05:00Z">
        <w:r w:rsidR="007E10ED" w:rsidDel="007D098B">
          <w:rPr>
            <w:i/>
            <w:iCs/>
          </w:rPr>
          <w:delText>8</w:delText>
        </w:r>
      </w:del>
      <w:ins w:id="2555" w:author="Gerard Blanco Bernal (Student)" w:date="2022-04-15T21:29:00Z">
        <w:r>
          <w:rPr>
            <w:i/>
            <w:iCs/>
          </w:rPr>
          <w:t xml:space="preserve"> shows</w:t>
        </w:r>
        <w:r w:rsidR="007F2D25">
          <w:rPr>
            <w:i/>
            <w:iCs/>
          </w:rPr>
          <w:t xml:space="preserve"> a snippet of code displaying the Request</w:t>
        </w:r>
      </w:ins>
      <w:ins w:id="2556" w:author="Gerard Blanco Bernal (Student)" w:date="2022-04-15T21:30:00Z">
        <w:r w:rsidR="007F2D25">
          <w:rPr>
            <w:i/>
            <w:iCs/>
          </w:rPr>
          <w:t xml:space="preserve">s library </w:t>
        </w:r>
        <w:r w:rsidR="007F5B09">
          <w:rPr>
            <w:i/>
            <w:iCs/>
          </w:rPr>
          <w:t>functionality</w:t>
        </w:r>
      </w:ins>
    </w:p>
    <w:p w14:paraId="17B56F72" w14:textId="77777777" w:rsidR="00576FAD" w:rsidRDefault="00576FAD" w:rsidP="002D68B4">
      <w:pPr>
        <w:rPr>
          <w:ins w:id="2557" w:author="Gerard Blanco Bernal (Student)" w:date="2022-04-15T21:28:00Z"/>
        </w:rPr>
      </w:pPr>
    </w:p>
    <w:p w14:paraId="4534C758" w14:textId="114CE22F" w:rsidR="00576FAD" w:rsidRDefault="003A11F3" w:rsidP="002D68B4">
      <w:pPr>
        <w:rPr>
          <w:ins w:id="2558" w:author="Gerard Blanco Bernal (Student)" w:date="2022-04-09T18:08:00Z"/>
        </w:rPr>
      </w:pPr>
      <w:r>
        <w:t>Figure 1</w:t>
      </w:r>
      <w:ins w:id="2559" w:author="Gerard Blanco Bernal (Student)" w:date="2022-05-03T08:05:00Z">
        <w:r w:rsidR="007D098B">
          <w:t>9</w:t>
        </w:r>
      </w:ins>
      <w:del w:id="2560" w:author="Gerard Blanco Bernal (Student)" w:date="2022-05-03T08:05:00Z">
        <w:r w:rsidR="007E10ED" w:rsidDel="007D098B">
          <w:delText>8</w:delText>
        </w:r>
      </w:del>
      <w:ins w:id="2561" w:author="Gerard Blanco Bernal (Student)" w:date="2022-04-15T21:28:00Z">
        <w:r w:rsidR="00576FAD">
          <w:t xml:space="preserve"> shows the specific snippet of code which is described abov</w:t>
        </w:r>
      </w:ins>
      <w:r>
        <w:t>e</w:t>
      </w:r>
      <w:ins w:id="2562" w:author="Gerard Blanco Bernal (Student)" w:date="2022-04-15T21:28:00Z">
        <w:r w:rsidR="00576FAD">
          <w:t xml:space="preserve">. Using this method, if the HTTP request status code was one of either 404 </w:t>
        </w:r>
      </w:ins>
      <w:ins w:id="2563" w:author="Gerard Blanco Bernal (Student)" w:date="2022-04-15T21:29:00Z">
        <w:r w:rsidR="00576FAD">
          <w:t xml:space="preserve">or 401, the researcher </w:t>
        </w:r>
      </w:ins>
      <w:r>
        <w:t>could</w:t>
      </w:r>
      <w:ins w:id="2564" w:author="Gerard Blanco Bernal (Student)" w:date="2022-04-15T21:29:00Z">
        <w:r w:rsidR="00576FAD">
          <w:t xml:space="preserve"> prompt the user for the token once again.</w:t>
        </w:r>
      </w:ins>
    </w:p>
    <w:p w14:paraId="2C43FAE9" w14:textId="77777777" w:rsidR="00EF624B" w:rsidRDefault="00EF624B" w:rsidP="002D68B4">
      <w:pPr>
        <w:rPr>
          <w:ins w:id="2565" w:author="Gerard Blanco Bernal (Student)" w:date="2022-04-09T15:48:00Z"/>
        </w:rPr>
      </w:pPr>
    </w:p>
    <w:p w14:paraId="27E791DF" w14:textId="1CD08C74" w:rsidR="00F80C7F" w:rsidRPr="00F80C7F" w:rsidRDefault="00F80C7F" w:rsidP="002D68B4">
      <w:pPr>
        <w:rPr>
          <w:ins w:id="2566" w:author="Gerard Blanco Bernal (Student)" w:date="2022-04-09T15:40:00Z"/>
          <w:b/>
          <w:bCs/>
        </w:rPr>
      </w:pPr>
      <w:ins w:id="2567" w:author="Gerard Blanco Bernal (Student)" w:date="2022-04-09T15:48:00Z">
        <w:r>
          <w:rPr>
            <w:b/>
            <w:bCs/>
          </w:rPr>
          <w:t>5.2.</w:t>
        </w:r>
      </w:ins>
      <w:ins w:id="2568" w:author="Gerard Blanco Bernal (Student)" w:date="2022-04-10T12:38:00Z">
        <w:r w:rsidR="0088486B">
          <w:rPr>
            <w:b/>
            <w:bCs/>
          </w:rPr>
          <w:t>2</w:t>
        </w:r>
      </w:ins>
      <w:ins w:id="2569" w:author="Gerard Blanco Bernal (Student)" w:date="2022-04-09T15:48:00Z">
        <w:r>
          <w:rPr>
            <w:b/>
            <w:bCs/>
          </w:rPr>
          <w:t xml:space="preserve"> </w:t>
        </w:r>
      </w:ins>
      <w:ins w:id="2570" w:author="Gerard Blanco Bernal (Student)" w:date="2022-04-09T18:50:00Z">
        <w:r w:rsidR="00B276FA">
          <w:rPr>
            <w:b/>
            <w:bCs/>
          </w:rPr>
          <w:t>Commands and Natural Language Processing</w:t>
        </w:r>
      </w:ins>
    </w:p>
    <w:p w14:paraId="2DF092E0" w14:textId="6C8829C4" w:rsidR="00A5087B" w:rsidRDefault="00A5087B" w:rsidP="002D68B4">
      <w:pPr>
        <w:rPr>
          <w:ins w:id="2571" w:author="Gerard Blanco Bernal (Student)" w:date="2022-04-09T18:50:00Z"/>
        </w:rPr>
      </w:pPr>
    </w:p>
    <w:p w14:paraId="2D2000E7" w14:textId="11AD2113" w:rsidR="00F676EA" w:rsidRDefault="003A3B8A" w:rsidP="002D68B4">
      <w:pPr>
        <w:rPr>
          <w:ins w:id="2572" w:author="Gerard Blanco Bernal (Student)" w:date="2022-04-09T19:04:00Z"/>
        </w:rPr>
      </w:pPr>
      <w:ins w:id="2573" w:author="Gerard Blanco Bernal (Student)" w:date="2022-04-09T18:50:00Z">
        <w:r>
          <w:t xml:space="preserve">As highlighted in the </w:t>
        </w:r>
      </w:ins>
      <w:ins w:id="2574" w:author="Gerard Blanco Bernal (Student)" w:date="2022-04-09T18:51:00Z">
        <w:r>
          <w:t xml:space="preserve">design of the </w:t>
        </w:r>
      </w:ins>
      <w:r w:rsidR="00EE2D55">
        <w:t>ChatBot</w:t>
      </w:r>
      <w:ins w:id="2575" w:author="Gerard Blanco Bernal (Student)" w:date="2022-04-09T18:51:00Z">
        <w:r>
          <w:t xml:space="preserve">, a Python library called </w:t>
        </w:r>
      </w:ins>
      <w:ins w:id="2576" w:author="Gerard Blanco Bernal (Student)" w:date="2022-04-09T18:52:00Z">
        <w:r w:rsidRPr="003A3B8A">
          <w:t>pyTelegramBotAPI</w:t>
        </w:r>
        <w:r>
          <w:t xml:space="preserve"> was used for the </w:t>
        </w:r>
      </w:ins>
      <w:ins w:id="2577" w:author="Gerard Blanco Bernal (Student)" w:date="2022-04-09T18:53:00Z">
        <w:r>
          <w:t xml:space="preserve">implementation of the Telegram Bot API. In </w:t>
        </w:r>
      </w:ins>
      <w:ins w:id="2578" w:author="Gerard Blanco Bernal (Student)" w:date="2022-04-09T18:54:00Z">
        <w:r>
          <w:t xml:space="preserve">as little as </w:t>
        </w:r>
      </w:ins>
      <w:r w:rsidR="00EE2D55">
        <w:t xml:space="preserve">4 </w:t>
      </w:r>
      <w:ins w:id="2579" w:author="Gerard Blanco Bernal (Student)" w:date="2022-04-09T18:54:00Z">
        <w:r>
          <w:t>lines, the researcher could use the token from the user input and set up the b</w:t>
        </w:r>
      </w:ins>
      <w:ins w:id="2580" w:author="Gerard Blanco Bernal (Student)" w:date="2022-04-09T18:55:00Z">
        <w:r>
          <w:t>ot to start polling the Telegram servers for new messages.</w:t>
        </w:r>
      </w:ins>
      <w:ins w:id="2581" w:author="Gerard Blanco Bernal (Student)" w:date="2022-04-09T19:00:00Z">
        <w:r w:rsidR="004714F7">
          <w:t xml:space="preserve"> Using </w:t>
        </w:r>
      </w:ins>
      <w:ins w:id="2582" w:author="Gerard Blanco Bernal (Student)" w:date="2022-04-09T19:01:00Z">
        <w:r w:rsidR="001F1AE5">
          <w:t xml:space="preserve">the </w:t>
        </w:r>
      </w:ins>
      <w:ins w:id="2583" w:author="Gerard Blanco Bernal (Student)" w:date="2022-04-09T19:03:00Z">
        <w:r w:rsidR="001F1AE5">
          <w:t>‘</w:t>
        </w:r>
      </w:ins>
      <w:ins w:id="2584" w:author="Gerard Blanco Bernal (Student)" w:date="2022-04-09T19:01:00Z">
        <w:r w:rsidR="001F1AE5">
          <w:t>message_handler( )</w:t>
        </w:r>
      </w:ins>
      <w:ins w:id="2585" w:author="Gerard Blanco Bernal (Student)" w:date="2022-04-09T19:03:00Z">
        <w:r w:rsidR="001F1AE5">
          <w:t>’</w:t>
        </w:r>
      </w:ins>
      <w:ins w:id="2586" w:author="Gerard Blanco Bernal (Student)" w:date="2022-04-09T19:01:00Z">
        <w:r w:rsidR="001F1AE5">
          <w:t xml:space="preserve"> function from this library, the researcher could begin the processing of user input</w:t>
        </w:r>
      </w:ins>
      <w:ins w:id="2587" w:author="Gerard Blanco Bernal (Student)" w:date="2022-04-09T19:02:00Z">
        <w:r w:rsidR="001F1AE5">
          <w:t xml:space="preserve">. </w:t>
        </w:r>
      </w:ins>
    </w:p>
    <w:p w14:paraId="105E16C3" w14:textId="77777777" w:rsidR="00F676EA" w:rsidRDefault="00F676EA" w:rsidP="002D68B4">
      <w:pPr>
        <w:rPr>
          <w:ins w:id="2588" w:author="Gerard Blanco Bernal (Student)" w:date="2022-04-09T19:04:00Z"/>
        </w:rPr>
      </w:pPr>
    </w:p>
    <w:p w14:paraId="3EB744A1" w14:textId="7B57002C" w:rsidR="003A3B8A" w:rsidRDefault="001F1AE5" w:rsidP="002D68B4">
      <w:pPr>
        <w:rPr>
          <w:ins w:id="2589" w:author="Gerard Blanco Bernal (Student)" w:date="2022-04-09T19:06:00Z"/>
        </w:rPr>
      </w:pPr>
      <w:ins w:id="2590" w:author="Gerard Blanco Bernal (Student)" w:date="2022-04-09T19:02:00Z">
        <w:r>
          <w:t xml:space="preserve">Initially, only commands were accepted </w:t>
        </w:r>
      </w:ins>
      <w:ins w:id="2591" w:author="Gerard Blanco Bernal (Student)" w:date="2022-04-09T19:03:00Z">
        <w:r>
          <w:t>as forms of user input, so any message that was not preceded by a ‘/’ was not processed by the Raspberry Pi.</w:t>
        </w:r>
      </w:ins>
      <w:ins w:id="2592" w:author="Gerard Blanco Bernal (Student)" w:date="2022-04-09T19:04:00Z">
        <w:r w:rsidR="00F676EA">
          <w:t xml:space="preserve"> This was achieved by using the ‘commands’ parameter for the message handler function</w:t>
        </w:r>
      </w:ins>
      <w:ins w:id="2593" w:author="Gerard Blanco Bernal (Student)" w:date="2022-04-09T19:05:00Z">
        <w:r w:rsidR="00F676EA">
          <w:t>; from here, the researcher could set a fixed response for this command which would almost immediately appear on the Telegram chat</w:t>
        </w:r>
      </w:ins>
      <w:ins w:id="2594" w:author="Gerard Blanco Bernal (Student)" w:date="2022-04-09T19:06:00Z">
        <w:r w:rsidR="005E4A95">
          <w:t xml:space="preserve">, and also use the command to alter the state of the system depending on what was requested. </w:t>
        </w:r>
      </w:ins>
      <w:ins w:id="2595" w:author="Gerard Blanco Bernal (Student)" w:date="2022-04-09T19:08:00Z">
        <w:r w:rsidR="005E4A95">
          <w:t xml:space="preserve">Although this </w:t>
        </w:r>
      </w:ins>
      <w:ins w:id="2596" w:author="Gerard Blanco Bernal (Student)" w:date="2022-04-09T19:10:00Z">
        <w:r w:rsidR="005E4A95">
          <w:t>would already work as a means of customer support</w:t>
        </w:r>
      </w:ins>
      <w:ins w:id="2597" w:author="Gerard Blanco Bernal (Student)" w:date="2022-04-09T19:11:00Z">
        <w:r w:rsidR="00BB501C">
          <w:t xml:space="preserve"> and to provide information, it was by no means a pleasant experience. The researcher wanted to provide the end user with the familiarity of an intelligent human capable of understanding their </w:t>
        </w:r>
      </w:ins>
      <w:ins w:id="2598" w:author="Gerard Blanco Bernal (Student)" w:date="2022-04-09T19:12:00Z">
        <w:r w:rsidR="00BB501C">
          <w:t xml:space="preserve">requests without having to prefix every command with a forward slash. Not only would this provide a more meaningful interaction </w:t>
        </w:r>
      </w:ins>
      <w:ins w:id="2599" w:author="Gerard Blanco Bernal (Student)" w:date="2022-04-09T19:13:00Z">
        <w:r w:rsidR="00BB501C">
          <w:t>between the system and the end user, but it was also a far more scalable option for the long-term longevity of such prototype. As m</w:t>
        </w:r>
      </w:ins>
      <w:ins w:id="2600" w:author="Gerard Blanco Bernal (Student)" w:date="2022-04-09T19:14:00Z">
        <w:r w:rsidR="00BB501C">
          <w:t xml:space="preserve">ore companies embrace intelligent systems, it only made sense to integrate such intelligent language processing capabilities into the </w:t>
        </w:r>
      </w:ins>
      <w:ins w:id="2601" w:author="Gerard Blanco Bernal (Student)" w:date="2022-04-09T19:15:00Z">
        <w:r w:rsidR="00BB501C">
          <w:t>prototype</w:t>
        </w:r>
      </w:ins>
      <w:ins w:id="2602" w:author="Gerard Blanco Bernal (Student)" w:date="2022-04-09T19:14:00Z">
        <w:r w:rsidR="00BB501C">
          <w:t xml:space="preserve"> so that </w:t>
        </w:r>
        <w:r w:rsidR="00BB501C">
          <w:t xml:space="preserve">it would </w:t>
        </w:r>
      </w:ins>
      <w:ins w:id="2603" w:author="Gerard Blanco Bernal (Student)" w:date="2022-04-09T19:15:00Z">
        <w:r w:rsidR="00BB501C">
          <w:t>not feel outdated within a matter of years</w:t>
        </w:r>
      </w:ins>
      <w:ins w:id="2604" w:author="Gerard Blanco Bernal (Student)" w:date="2022-04-09T19:18:00Z">
        <w:r w:rsidR="00B36D11">
          <w:t>. User exper</w:t>
        </w:r>
      </w:ins>
      <w:ins w:id="2605" w:author="Gerard Blanco Bernal (Student)" w:date="2022-04-09T19:19:00Z">
        <w:r w:rsidR="00B36D11">
          <w:t xml:space="preserve">ience was a priority, and the usability of the system </w:t>
        </w:r>
      </w:ins>
      <w:ins w:id="2606" w:author="Gerard Blanco Bernal (Student)" w:date="2022-04-09T19:20:00Z">
        <w:r w:rsidR="00B36D11">
          <w:t>had to</w:t>
        </w:r>
      </w:ins>
      <w:ins w:id="2607" w:author="Gerard Blanco Bernal (Student)" w:date="2022-04-09T19:19:00Z">
        <w:r w:rsidR="00B36D11">
          <w:t xml:space="preserve"> be at the forefront of </w:t>
        </w:r>
      </w:ins>
      <w:ins w:id="2608" w:author="Gerard Blanco Bernal (Student)" w:date="2022-04-09T19:20:00Z">
        <w:r w:rsidR="00B36D11">
          <w:t xml:space="preserve">the development. For this reason, </w:t>
        </w:r>
      </w:ins>
      <w:ins w:id="2609" w:author="Gerard Blanco Bernal (Student)" w:date="2022-04-09T19:21:00Z">
        <w:r w:rsidR="00B36D11">
          <w:t xml:space="preserve">the researcher </w:t>
        </w:r>
      </w:ins>
      <w:ins w:id="2610" w:author="Gerard Blanco Bernal (Student)" w:date="2022-04-09T19:22:00Z">
        <w:r w:rsidR="00273D38">
          <w:t>would</w:t>
        </w:r>
      </w:ins>
      <w:ins w:id="2611" w:author="Gerard Blanco Bernal (Student)" w:date="2022-04-09T19:23:00Z">
        <w:r w:rsidR="00273D38">
          <w:t xml:space="preserve"> decide to</w:t>
        </w:r>
      </w:ins>
      <w:ins w:id="2612" w:author="Gerard Blanco Bernal (Student)" w:date="2022-04-09T19:22:00Z">
        <w:r w:rsidR="00273D38">
          <w:t xml:space="preserve"> </w:t>
        </w:r>
      </w:ins>
      <w:ins w:id="2613" w:author="Gerard Blanco Bernal (Student)" w:date="2022-04-09T19:23:00Z">
        <w:r w:rsidR="00273D38">
          <w:t>incorporate natural language processing skills into the system.</w:t>
        </w:r>
      </w:ins>
    </w:p>
    <w:p w14:paraId="3D38C31E" w14:textId="45A236EE" w:rsidR="005E4A95" w:rsidRDefault="005E4A95" w:rsidP="002D68B4">
      <w:pPr>
        <w:rPr>
          <w:ins w:id="2614" w:author="Gerard Blanco Bernal (Student)" w:date="2022-04-09T19:06:00Z"/>
        </w:rPr>
      </w:pPr>
    </w:p>
    <w:p w14:paraId="7B222AEA" w14:textId="4A1DDA72" w:rsidR="005E4A95" w:rsidRDefault="00E918D2" w:rsidP="002D68B4">
      <w:pPr>
        <w:rPr>
          <w:ins w:id="2615" w:author="Gerard Blanco Bernal (Student)" w:date="2022-04-09T19:06:00Z"/>
        </w:rPr>
      </w:pPr>
      <w:ins w:id="2616" w:author="Gerard Blanco Bernal (Student)" w:date="2022-04-09T19:30:00Z">
        <w:r>
          <w:t xml:space="preserve">This extension of the </w:t>
        </w:r>
      </w:ins>
      <w:r w:rsidR="00EE2D55">
        <w:t>ChatBot</w:t>
      </w:r>
      <w:ins w:id="2617" w:author="Gerard Blanco Bernal (Student)" w:date="2022-04-09T19:30:00Z">
        <w:r>
          <w:t xml:space="preserve"> had to fall in line with the same user requirements that the original version fulfilled. It was still designed to provide information about the system, only that now the </w:t>
        </w:r>
      </w:ins>
      <w:ins w:id="2618" w:author="Gerard Blanco Bernal (Student)" w:date="2022-04-09T19:31:00Z">
        <w:r>
          <w:t>user would have a much easier time requesting it.</w:t>
        </w:r>
      </w:ins>
      <w:ins w:id="2619" w:author="Gerard Blanco Bernal (Student)" w:date="2022-04-09T19:38:00Z">
        <w:r w:rsidR="00653E33">
          <w:t xml:space="preserve"> As described in the design of this feature, the researcher would use TensorFlow and TFLearn to train</w:t>
        </w:r>
      </w:ins>
      <w:ins w:id="2620" w:author="Gerard Blanco Bernal (Student)" w:date="2022-04-09T19:41:00Z">
        <w:r w:rsidR="009B7E50">
          <w:t xml:space="preserve"> a machine learning model</w:t>
        </w:r>
      </w:ins>
      <w:ins w:id="2621" w:author="Gerard Blanco Bernal (Student)" w:date="2022-04-09T19:42:00Z">
        <w:r w:rsidR="009B7E50">
          <w:t xml:space="preserve"> using data that was first pre-processed by using NLTK Python</w:t>
        </w:r>
      </w:ins>
      <w:ins w:id="2622" w:author="Gerard Blanco Bernal (Student)" w:date="2022-04-09T19:43:00Z">
        <w:r w:rsidR="009B7E50">
          <w:t xml:space="preserve"> </w:t>
        </w:r>
      </w:ins>
      <w:ins w:id="2623" w:author="Gerard Blanco Bernal (Student)" w:date="2022-04-09T19:42:00Z">
        <w:r w:rsidR="009B7E50">
          <w:t>library</w:t>
        </w:r>
      </w:ins>
      <w:ins w:id="2624" w:author="Gerard Blanco Bernal (Student)" w:date="2022-04-10T11:25:00Z">
        <w:r w:rsidR="00113828">
          <w:t>. The processed data would be used</w:t>
        </w:r>
      </w:ins>
      <w:ins w:id="2625" w:author="Gerard Blanco Bernal (Student)" w:date="2022-04-09T19:42:00Z">
        <w:r w:rsidR="009B7E50">
          <w:t xml:space="preserve"> to make predic</w:t>
        </w:r>
      </w:ins>
      <w:ins w:id="2626" w:author="Gerard Blanco Bernal (Student)" w:date="2022-04-09T19:43:00Z">
        <w:r w:rsidR="009B7E50">
          <w:t>tions on what the user meant, otherwise known as intents, and reply accordingly</w:t>
        </w:r>
      </w:ins>
      <w:ins w:id="2627" w:author="Gerard Blanco Bernal (Student)" w:date="2022-04-09T19:42:00Z">
        <w:r w:rsidR="009B7E50">
          <w:t>.</w:t>
        </w:r>
      </w:ins>
    </w:p>
    <w:p w14:paraId="5908E5D5" w14:textId="20153317" w:rsidR="005E4A95" w:rsidRDefault="005E4A95" w:rsidP="002D68B4">
      <w:pPr>
        <w:rPr>
          <w:ins w:id="2628" w:author="Gerard Blanco Bernal (Student)" w:date="2022-04-09T19:38:00Z"/>
        </w:rPr>
      </w:pPr>
    </w:p>
    <w:p w14:paraId="6855BCCA" w14:textId="4E015FD3" w:rsidR="00653E33" w:rsidRDefault="00653E33" w:rsidP="002D68B4">
      <w:pPr>
        <w:rPr>
          <w:ins w:id="2629" w:author="Gerard Blanco Bernal (Student)" w:date="2022-04-09T18:50:00Z"/>
        </w:rPr>
      </w:pPr>
      <w:ins w:id="2630" w:author="Gerard Blanco Bernal (Student)" w:date="2022-04-09T19:38:00Z">
        <w:r w:rsidRPr="00653E33">
          <w:t xml:space="preserve">Since the </w:t>
        </w:r>
      </w:ins>
      <w:r w:rsidR="00EE2D55">
        <w:t>ChatBot</w:t>
      </w:r>
      <w:ins w:id="2631" w:author="Gerard Blanco Bernal (Student)" w:date="2022-04-09T19:38:00Z">
        <w:r w:rsidRPr="00653E33">
          <w:t xml:space="preserve"> would only serve a limited purpose and answer only domain related questions, there was no need to download external datasets for training as this would be excessive. The data on which the model would be trained on would be written by the researcher. This data would be structured as Python </w:t>
        </w:r>
      </w:ins>
      <w:ins w:id="2632" w:author="Gerard Blanco Bernal (Student)" w:date="2022-04-09T19:50:00Z">
        <w:r w:rsidR="00114A52">
          <w:t>dictionaries inside a JSON file</w:t>
        </w:r>
      </w:ins>
      <w:ins w:id="2633" w:author="Gerard Blanco Bernal (Student)" w:date="2022-04-09T19:38:00Z">
        <w:r w:rsidRPr="00653E33">
          <w:t>, and would store data in ‘key:value’ pairs.</w:t>
        </w:r>
      </w:ins>
      <w:ins w:id="2634" w:author="Gerard Blanco Bernal (Student)" w:date="2022-04-09T19:44:00Z">
        <w:r w:rsidR="009B7E50">
          <w:t xml:space="preserve"> </w:t>
        </w:r>
      </w:ins>
      <w:ins w:id="2635" w:author="Gerard Blanco Bernal (Student)" w:date="2022-04-09T19:47:00Z">
        <w:r w:rsidR="009453E8">
          <w:t xml:space="preserve">Within </w:t>
        </w:r>
      </w:ins>
      <w:ins w:id="2636" w:author="Gerard Blanco Bernal (Student)" w:date="2022-04-09T19:50:00Z">
        <w:r w:rsidR="00114A52">
          <w:t xml:space="preserve">each </w:t>
        </w:r>
      </w:ins>
      <w:ins w:id="2637" w:author="Gerard Blanco Bernal (Student)" w:date="2022-04-09T19:47:00Z">
        <w:r w:rsidR="009453E8">
          <w:t>dictionary, the</w:t>
        </w:r>
      </w:ins>
      <w:ins w:id="2638" w:author="Gerard Blanco Bernal (Student)" w:date="2022-04-09T19:44:00Z">
        <w:r w:rsidR="009B7E50">
          <w:t xml:space="preserve"> data</w:t>
        </w:r>
        <w:r w:rsidR="000C09ED">
          <w:t xml:space="preserve"> </w:t>
        </w:r>
      </w:ins>
      <w:ins w:id="2639" w:author="Gerard Blanco Bernal (Student)" w:date="2022-04-09T19:45:00Z">
        <w:r w:rsidR="009453E8">
          <w:t xml:space="preserve">would be </w:t>
        </w:r>
      </w:ins>
      <w:ins w:id="2640" w:author="Gerard Blanco Bernal (Student)" w:date="2022-04-09T19:47:00Z">
        <w:r w:rsidR="009453E8">
          <w:t xml:space="preserve">further </w:t>
        </w:r>
      </w:ins>
      <w:ins w:id="2641" w:author="Gerard Blanco Bernal (Student)" w:date="2022-04-09T19:48:00Z">
        <w:r w:rsidR="009453E8">
          <w:t>split up into</w:t>
        </w:r>
      </w:ins>
      <w:ins w:id="2642" w:author="Gerard Blanco Bernal (Student)" w:date="2022-04-09T19:45:00Z">
        <w:r w:rsidR="009453E8">
          <w:t xml:space="preserve"> classes (t</w:t>
        </w:r>
      </w:ins>
      <w:ins w:id="2643" w:author="Gerard Blanco Bernal (Student)" w:date="2022-04-09T19:46:00Z">
        <w:r w:rsidR="009453E8">
          <w:t xml:space="preserve">ags) which would represent the </w:t>
        </w:r>
      </w:ins>
      <w:ins w:id="2644" w:author="Gerard Blanco Bernal (Student)" w:date="2022-04-09T19:51:00Z">
        <w:r w:rsidR="00114A52">
          <w:t>specific context</w:t>
        </w:r>
      </w:ins>
      <w:ins w:id="2645" w:author="Gerard Blanco Bernal (Student)" w:date="2022-04-09T19:46:00Z">
        <w:r w:rsidR="009453E8">
          <w:t xml:space="preserve"> of the </w:t>
        </w:r>
      </w:ins>
      <w:ins w:id="2646" w:author="Gerard Blanco Bernal (Student)" w:date="2022-04-09T19:51:00Z">
        <w:r w:rsidR="00114A52">
          <w:t xml:space="preserve">message from the </w:t>
        </w:r>
      </w:ins>
      <w:ins w:id="2647" w:author="Gerard Blanco Bernal (Student)" w:date="2022-04-09T19:46:00Z">
        <w:r w:rsidR="009453E8">
          <w:t xml:space="preserve">user, i.e., </w:t>
        </w:r>
      </w:ins>
      <w:ins w:id="2648" w:author="Gerard Blanco Bernal (Student)" w:date="2022-04-09T19:54:00Z">
        <w:r w:rsidR="00114A52">
          <w:t xml:space="preserve">activate </w:t>
        </w:r>
      </w:ins>
      <w:ins w:id="2649" w:author="Gerard Blanco Bernal (Student)" w:date="2022-04-09T19:51:00Z">
        <w:r w:rsidR="00114A52">
          <w:t xml:space="preserve">irrigation, </w:t>
        </w:r>
      </w:ins>
      <w:ins w:id="2650" w:author="Gerard Blanco Bernal (Student)" w:date="2022-04-09T19:52:00Z">
        <w:r w:rsidR="00114A52">
          <w:t>temperature</w:t>
        </w:r>
      </w:ins>
      <w:ins w:id="2651" w:author="Gerard Blanco Bernal (Student)" w:date="2022-04-09T19:54:00Z">
        <w:r w:rsidR="00114A52">
          <w:t xml:space="preserve"> query</w:t>
        </w:r>
      </w:ins>
      <w:ins w:id="2652" w:author="Gerard Blanco Bernal (Student)" w:date="2022-04-09T19:52:00Z">
        <w:r w:rsidR="00114A52">
          <w:t>, water level</w:t>
        </w:r>
      </w:ins>
      <w:ins w:id="2653" w:author="Gerard Blanco Bernal (Student)" w:date="2022-04-09T19:54:00Z">
        <w:r w:rsidR="00114A52">
          <w:t xml:space="preserve"> query</w:t>
        </w:r>
      </w:ins>
      <w:ins w:id="2654" w:author="Gerard Blanco Bernal (Student)" w:date="2022-04-09T19:52:00Z">
        <w:r w:rsidR="00114A52">
          <w:t xml:space="preserve">, etc., where each tag </w:t>
        </w:r>
      </w:ins>
      <w:ins w:id="2655" w:author="Gerard Blanco Bernal (Student)" w:date="2022-04-09T19:53:00Z">
        <w:r w:rsidR="00114A52">
          <w:t>would reflect the purpose of the message</w:t>
        </w:r>
      </w:ins>
      <w:ins w:id="2656" w:author="Gerard Blanco Bernal (Student)" w:date="2022-04-09T19:48:00Z">
        <w:r w:rsidR="009453E8">
          <w:t>.</w:t>
        </w:r>
      </w:ins>
      <w:ins w:id="2657" w:author="Gerard Blanco Bernal (Student)" w:date="2022-04-09T19:55:00Z">
        <w:r w:rsidR="00114A52">
          <w:t xml:space="preserve"> The data</w:t>
        </w:r>
      </w:ins>
      <w:ins w:id="2658" w:author="Gerard Blanco Bernal (Student)" w:date="2022-05-01T15:11:00Z">
        <w:r w:rsidR="000E4A1F">
          <w:t>set</w:t>
        </w:r>
      </w:ins>
      <w:ins w:id="2659" w:author="Gerard Blanco Bernal (Student)" w:date="2022-04-09T19:55:00Z">
        <w:r w:rsidR="00114A52">
          <w:t xml:space="preserve"> would also store patterns of expected </w:t>
        </w:r>
        <w:r w:rsidR="0098115F">
          <w:t>input that would belong to the context represented by the tag</w:t>
        </w:r>
      </w:ins>
      <w:ins w:id="2660" w:author="Gerard Blanco Bernal (Student)" w:date="2022-04-09T19:56:00Z">
        <w:r w:rsidR="0098115F">
          <w:t>. Finally, the data</w:t>
        </w:r>
      </w:ins>
      <w:ins w:id="2661" w:author="Gerard Blanco Bernal (Student)" w:date="2022-05-01T15:11:00Z">
        <w:r w:rsidR="00BD0F8A">
          <w:t>set</w:t>
        </w:r>
      </w:ins>
      <w:ins w:id="2662" w:author="Gerard Blanco Bernal (Student)" w:date="2022-04-09T19:57:00Z">
        <w:r w:rsidR="0098115F">
          <w:t xml:space="preserve"> would also hold the adequate responses the system should provide the user with when </w:t>
        </w:r>
      </w:ins>
      <w:ins w:id="2663" w:author="Gerard Blanco Bernal (Student)" w:date="2022-04-09T20:04:00Z">
        <w:r w:rsidR="00F763DA">
          <w:t>the model</w:t>
        </w:r>
      </w:ins>
      <w:ins w:id="2664" w:author="Gerard Blanco Bernal (Student)" w:date="2022-04-09T19:57:00Z">
        <w:r w:rsidR="0098115F">
          <w:t xml:space="preserve"> ha</w:t>
        </w:r>
      </w:ins>
      <w:ins w:id="2665" w:author="Gerard Blanco Bernal (Student)" w:date="2022-04-10T11:26:00Z">
        <w:r w:rsidR="004519D7">
          <w:t>s</w:t>
        </w:r>
      </w:ins>
      <w:ins w:id="2666" w:author="Gerard Blanco Bernal (Student)" w:date="2022-04-09T19:57:00Z">
        <w:r w:rsidR="0098115F">
          <w:t xml:space="preserve"> decided what the intention of the </w:t>
        </w:r>
      </w:ins>
      <w:ins w:id="2667" w:author="Gerard Blanco Bernal (Student)" w:date="2022-04-09T19:58:00Z">
        <w:r w:rsidR="0098115F">
          <w:t>message is.</w:t>
        </w:r>
      </w:ins>
    </w:p>
    <w:p w14:paraId="3157508D" w14:textId="3E49C2F6" w:rsidR="00F763DA" w:rsidRDefault="00F763DA" w:rsidP="002E577D">
      <w:pPr>
        <w:rPr>
          <w:ins w:id="2668" w:author="Gerard Blanco Bernal (Student)" w:date="2022-05-03T07:59:00Z"/>
        </w:rPr>
      </w:pPr>
    </w:p>
    <w:p w14:paraId="2EC935DA" w14:textId="77777777" w:rsidR="00401091" w:rsidRDefault="00401091" w:rsidP="002E577D">
      <w:pPr>
        <w:rPr>
          <w:ins w:id="2669" w:author="Gerard Blanco Bernal (Student)" w:date="2022-04-09T20:05:00Z"/>
        </w:rPr>
      </w:pPr>
    </w:p>
    <w:p w14:paraId="13900C47" w14:textId="56A027CB" w:rsidR="00F763DA" w:rsidRDefault="00892048" w:rsidP="002E577D">
      <w:pPr>
        <w:rPr>
          <w:ins w:id="2670" w:author="Gerard Blanco Bernal (Student)" w:date="2022-04-09T20:05:00Z"/>
        </w:rPr>
      </w:pPr>
      <w:ins w:id="2671" w:author="Gerard Blanco Bernal (Student)" w:date="2022-04-10T15:24:00Z">
        <w:r w:rsidRPr="00892048">
          <w:rPr>
            <w:noProof/>
          </w:rPr>
          <w:drawing>
            <wp:inline distT="0" distB="0" distL="0" distR="0" wp14:anchorId="59237BAC" wp14:editId="365201B8">
              <wp:extent cx="3158129" cy="934085"/>
              <wp:effectExtent l="0" t="0" r="444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stretch>
                        <a:fillRect/>
                      </a:stretch>
                    </pic:blipFill>
                    <pic:spPr>
                      <a:xfrm>
                        <a:off x="0" y="0"/>
                        <a:ext cx="3161372" cy="935044"/>
                      </a:xfrm>
                      <a:prstGeom prst="rect">
                        <a:avLst/>
                      </a:prstGeom>
                    </pic:spPr>
                  </pic:pic>
                </a:graphicData>
              </a:graphic>
            </wp:inline>
          </w:drawing>
        </w:r>
      </w:ins>
    </w:p>
    <w:p w14:paraId="0C04467D" w14:textId="574EB8A9" w:rsidR="00892048" w:rsidRDefault="00892048" w:rsidP="00506B4E">
      <w:pPr>
        <w:jc w:val="center"/>
        <w:rPr>
          <w:ins w:id="2672" w:author="Gerard Blanco Bernal (Student)" w:date="2022-05-03T07:59:00Z"/>
          <w:i/>
          <w:iCs/>
        </w:rPr>
      </w:pPr>
      <w:ins w:id="2673" w:author="Gerard Blanco Bernal (Student)" w:date="2022-04-10T15:25:00Z">
        <w:r w:rsidRPr="005777C8">
          <w:rPr>
            <w:i/>
            <w:iCs/>
          </w:rPr>
          <w:t xml:space="preserve">Figure </w:t>
        </w:r>
      </w:ins>
      <w:ins w:id="2674" w:author="Gerard Blanco Bernal (Student)" w:date="2022-05-03T08:05:00Z">
        <w:r w:rsidR="007D098B">
          <w:rPr>
            <w:i/>
            <w:iCs/>
          </w:rPr>
          <w:t>20</w:t>
        </w:r>
      </w:ins>
      <w:del w:id="2675" w:author="Gerard Blanco Bernal (Student)" w:date="2022-05-03T08:05:00Z">
        <w:r w:rsidR="005777C8" w:rsidRPr="005777C8" w:rsidDel="007D098B">
          <w:rPr>
            <w:i/>
            <w:iCs/>
          </w:rPr>
          <w:delText>19</w:delText>
        </w:r>
      </w:del>
      <w:ins w:id="2676" w:author="Gerard Blanco Bernal (Student)" w:date="2022-04-10T15:25:00Z">
        <w:r w:rsidRPr="005777C8">
          <w:rPr>
            <w:i/>
            <w:iCs/>
          </w:rPr>
          <w:t>. A code snippet of a</w:t>
        </w:r>
      </w:ins>
      <w:r w:rsidR="009E3791">
        <w:rPr>
          <w:i/>
          <w:iCs/>
        </w:rPr>
        <w:t>n example</w:t>
      </w:r>
      <w:ins w:id="2677" w:author="Gerard Blanco Bernal (Student)" w:date="2022-04-10T15:25:00Z">
        <w:r w:rsidRPr="005777C8">
          <w:rPr>
            <w:i/>
            <w:iCs/>
          </w:rPr>
          <w:t xml:space="preserve"> </w:t>
        </w:r>
        <w:r w:rsidRPr="00BD0F8A">
          <w:rPr>
            <w:b/>
            <w:bCs/>
            <w:i/>
            <w:iCs/>
            <w:u w:val="single"/>
            <w:rPrChange w:id="2678" w:author="Gerard Blanco Bernal (Student)" w:date="2022-05-01T15:10:00Z">
              <w:rPr>
                <w:i/>
                <w:iCs/>
              </w:rPr>
            </w:rPrChange>
          </w:rPr>
          <w:t>mock</w:t>
        </w:r>
        <w:r w:rsidRPr="00BD0F8A">
          <w:rPr>
            <w:b/>
            <w:bCs/>
            <w:i/>
            <w:iCs/>
            <w:rPrChange w:id="2679" w:author="Gerard Blanco Bernal (Student)" w:date="2022-05-01T15:10:00Z">
              <w:rPr>
                <w:i/>
                <w:iCs/>
              </w:rPr>
            </w:rPrChange>
          </w:rPr>
          <w:t xml:space="preserve"> </w:t>
        </w:r>
        <w:r w:rsidRPr="005777C8">
          <w:rPr>
            <w:i/>
            <w:iCs/>
          </w:rPr>
          <w:t>implementation of the JSON file structure.</w:t>
        </w:r>
      </w:ins>
    </w:p>
    <w:p w14:paraId="7C3900D4" w14:textId="31E1C19F" w:rsidR="00401091" w:rsidRDefault="00401091" w:rsidP="00506B4E">
      <w:pPr>
        <w:jc w:val="center"/>
        <w:rPr>
          <w:ins w:id="2680" w:author="Gerard Blanco Bernal (Student)" w:date="2022-05-03T07:59:00Z"/>
          <w:i/>
          <w:iCs/>
        </w:rPr>
      </w:pPr>
    </w:p>
    <w:p w14:paraId="3CCDCD4C" w14:textId="77777777" w:rsidR="00401091" w:rsidRPr="00506B4E" w:rsidRDefault="00401091">
      <w:pPr>
        <w:jc w:val="center"/>
        <w:rPr>
          <w:ins w:id="2681" w:author="Gerard Blanco Bernal (Student)" w:date="2022-04-09T20:05:00Z"/>
          <w:i/>
          <w:iCs/>
          <w:rPrChange w:id="2682" w:author="Gerard Blanco Bernal (Student)" w:date="2022-05-02T10:12:00Z">
            <w:rPr>
              <w:ins w:id="2683" w:author="Gerard Blanco Bernal (Student)" w:date="2022-04-09T20:05:00Z"/>
            </w:rPr>
          </w:rPrChange>
        </w:rPr>
        <w:pPrChange w:id="2684" w:author="Gerard Blanco Bernal (Student)" w:date="2022-05-02T10:12:00Z">
          <w:pPr/>
        </w:pPrChange>
      </w:pPr>
    </w:p>
    <w:p w14:paraId="30348F25" w14:textId="145FCAF2" w:rsidR="002B34C4" w:rsidRDefault="002B34C4" w:rsidP="002E577D">
      <w:pPr>
        <w:rPr>
          <w:ins w:id="2685" w:author="Gerard Blanco Bernal (Student)" w:date="2022-04-09T20:05:00Z"/>
        </w:rPr>
      </w:pPr>
      <w:ins w:id="2686" w:author="Gerard Blanco Bernal (Student)" w:date="2022-04-09T20:07:00Z">
        <w:r>
          <w:t xml:space="preserve">Figure </w:t>
        </w:r>
      </w:ins>
      <w:ins w:id="2687" w:author="Gerard Blanco Bernal (Student)" w:date="2022-05-03T08:05:00Z">
        <w:r w:rsidR="007D098B">
          <w:t>20</w:t>
        </w:r>
      </w:ins>
      <w:del w:id="2688" w:author="Gerard Blanco Bernal (Student)" w:date="2022-05-03T08:05:00Z">
        <w:r w:rsidR="005777C8" w:rsidDel="007D098B">
          <w:delText>19</w:delText>
        </w:r>
      </w:del>
      <w:ins w:id="2689" w:author="Gerard Blanco Bernal (Student)" w:date="2022-04-09T20:07:00Z">
        <w:r>
          <w:t xml:space="preserve"> above shows</w:t>
        </w:r>
      </w:ins>
      <w:ins w:id="2690" w:author="Gerard Blanco Bernal (Student)" w:date="2022-05-02T10:10:00Z">
        <w:r w:rsidR="0073135B">
          <w:t xml:space="preserve"> example </w:t>
        </w:r>
      </w:ins>
      <w:ins w:id="2691" w:author="Gerard Blanco Bernal (Student)" w:date="2022-04-09T20:07:00Z">
        <w:r>
          <w:t>training data structured as described</w:t>
        </w:r>
      </w:ins>
      <w:ins w:id="2692" w:author="Gerard Blanco Bernal (Student)" w:date="2022-05-02T10:10:00Z">
        <w:r w:rsidR="0073135B">
          <w:t xml:space="preserve"> (See </w:t>
        </w:r>
      </w:ins>
      <w:ins w:id="2693" w:author="Gerard Blanco Bernal (Student)" w:date="2022-05-02T10:11:00Z">
        <w:r w:rsidR="003E08B5">
          <w:fldChar w:fldCharType="begin"/>
        </w:r>
        <w:r w:rsidR="003E08B5">
          <w:instrText xml:space="preserve"> HYPERLINK  \l "_Appendices" </w:instrText>
        </w:r>
        <w:r w:rsidR="003E08B5">
          <w:fldChar w:fldCharType="separate"/>
        </w:r>
        <w:r w:rsidR="0073135B" w:rsidRPr="003E08B5">
          <w:rPr>
            <w:rStyle w:val="Hyperlink"/>
          </w:rPr>
          <w:t>Source Code</w:t>
        </w:r>
        <w:r w:rsidR="003E08B5">
          <w:fldChar w:fldCharType="end"/>
        </w:r>
      </w:ins>
      <w:ins w:id="2694" w:author="Gerard Blanco Bernal (Student)" w:date="2022-05-02T10:10:00Z">
        <w:r w:rsidR="0073135B">
          <w:t xml:space="preserve"> – </w:t>
        </w:r>
      </w:ins>
      <w:proofErr w:type="spellStart"/>
      <w:ins w:id="2695" w:author="Gerard Blanco Bernal (Student)" w:date="2022-05-02T10:11:00Z">
        <w:r w:rsidR="0073135B">
          <w:t>intents.json</w:t>
        </w:r>
        <w:proofErr w:type="spellEnd"/>
        <w:r w:rsidR="0073135B">
          <w:t xml:space="preserve"> for</w:t>
        </w:r>
      </w:ins>
      <w:ins w:id="2696" w:author="Gerard Blanco Bernal (Student)" w:date="2022-05-02T10:10:00Z">
        <w:r w:rsidR="0073135B">
          <w:t xml:space="preserve"> </w:t>
        </w:r>
      </w:ins>
      <w:ins w:id="2697" w:author="Gerard Blanco Bernal (Student)" w:date="2022-05-02T10:11:00Z">
        <w:r w:rsidR="0073135B">
          <w:t>training data used in practice)</w:t>
        </w:r>
      </w:ins>
      <w:ins w:id="2698" w:author="Gerard Blanco Bernal (Student)" w:date="2022-04-09T20:07:00Z">
        <w:r>
          <w:t>, where each category of message</w:t>
        </w:r>
      </w:ins>
      <w:ins w:id="2699" w:author="Gerard Blanco Bernal (Student)" w:date="2022-04-09T20:08:00Z">
        <w:r>
          <w:t>s is accompanied by the expected patterns the model should be trained to recognise, and the responses the system should provide for that tag.</w:t>
        </w:r>
      </w:ins>
      <w:ins w:id="2700" w:author="Gerard Blanco Bernal (Student)" w:date="2022-04-09T20:09:00Z">
        <w:r>
          <w:t xml:space="preserve"> By structuring the data in this manner, the researcher could make sure that as long as the </w:t>
        </w:r>
      </w:ins>
      <w:ins w:id="2701" w:author="Gerard Blanco Bernal (Student)" w:date="2022-04-09T20:10:00Z">
        <w:r>
          <w:t xml:space="preserve">intent was correctly determined, the responses would always make sense as they were </w:t>
        </w:r>
      </w:ins>
      <w:ins w:id="2702" w:author="Gerard Blanco Bernal (Student)" w:date="2022-04-09T20:11:00Z">
        <w:r>
          <w:t>hard coded</w:t>
        </w:r>
      </w:ins>
      <w:ins w:id="2703" w:author="Gerard Blanco Bernal (Student)" w:date="2022-04-09T20:10:00Z">
        <w:r>
          <w:t xml:space="preserve"> as opposed to being a</w:t>
        </w:r>
      </w:ins>
      <w:ins w:id="2704" w:author="Gerard Blanco Bernal (Student)" w:date="2022-05-01T15:12:00Z">
        <w:r w:rsidR="00C53326">
          <w:t xml:space="preserve"> naturally </w:t>
        </w:r>
      </w:ins>
      <w:ins w:id="2705" w:author="Gerard Blanco Bernal (Student)" w:date="2022-04-09T20:10:00Z">
        <w:r>
          <w:t xml:space="preserve">generated response by the model. </w:t>
        </w:r>
      </w:ins>
      <w:ins w:id="2706" w:author="Gerard Blanco Bernal (Student)" w:date="2022-04-09T20:11:00Z">
        <w:r>
          <w:t xml:space="preserve">The </w:t>
        </w:r>
        <w:r w:rsidR="00D75F0A">
          <w:t>researcher could not ensure that if the sys</w:t>
        </w:r>
      </w:ins>
      <w:ins w:id="2707" w:author="Gerard Blanco Bernal (Student)" w:date="2022-04-09T20:12:00Z">
        <w:r w:rsidR="00D75F0A">
          <w:t xml:space="preserve">tem was to generate the </w:t>
        </w:r>
      </w:ins>
      <w:ins w:id="2708" w:author="Gerard Blanco Bernal (Student)" w:date="2022-04-09T21:56:00Z">
        <w:r w:rsidR="00401091" w:rsidRPr="00DB76CD">
          <w:rPr>
            <w:noProof/>
          </w:rPr>
          <w:lastRenderedPageBreak/>
          <w:drawing>
            <wp:anchor distT="0" distB="0" distL="114300" distR="114300" simplePos="0" relativeHeight="251669504" behindDoc="0" locked="0" layoutInCell="1" allowOverlap="1" wp14:anchorId="6FAEED97" wp14:editId="2A537AC5">
              <wp:simplePos x="0" y="0"/>
              <wp:positionH relativeFrom="column">
                <wp:posOffset>3185160</wp:posOffset>
              </wp:positionH>
              <wp:positionV relativeFrom="paragraph">
                <wp:posOffset>0</wp:posOffset>
              </wp:positionV>
              <wp:extent cx="3195320" cy="1150620"/>
              <wp:effectExtent l="0" t="0" r="5080" b="0"/>
              <wp:wrapSquare wrapText="bothSides"/>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95320" cy="1150620"/>
                      </a:xfrm>
                      <a:prstGeom prst="rect">
                        <a:avLst/>
                      </a:prstGeom>
                    </pic:spPr>
                  </pic:pic>
                </a:graphicData>
              </a:graphic>
              <wp14:sizeRelH relativeFrom="page">
                <wp14:pctWidth>0</wp14:pctWidth>
              </wp14:sizeRelH>
              <wp14:sizeRelV relativeFrom="page">
                <wp14:pctHeight>0</wp14:pctHeight>
              </wp14:sizeRelV>
            </wp:anchor>
          </w:drawing>
        </w:r>
      </w:ins>
      <w:ins w:id="2709" w:author="Gerard Blanco Bernal (Student)" w:date="2022-04-09T20:12:00Z">
        <w:r w:rsidR="00D75F0A">
          <w:t xml:space="preserve">responses intelligently they would make much sense, so in order to achieve the familiarity of an intelligent human response </w:t>
        </w:r>
      </w:ins>
      <w:ins w:id="2710" w:author="Gerard Blanco Bernal (Student)" w:date="2022-04-09T20:14:00Z">
        <w:r w:rsidR="00D75F0A">
          <w:t>which the researcher was required to do</w:t>
        </w:r>
      </w:ins>
      <w:ins w:id="2711" w:author="Gerard Blanco Bernal (Student)" w:date="2022-04-09T20:13:00Z">
        <w:r w:rsidR="00D75F0A">
          <w:t xml:space="preserve">, it was far more feasible to </w:t>
        </w:r>
      </w:ins>
      <w:ins w:id="2712" w:author="Gerard Blanco Bernal (Student)" w:date="2022-04-09T20:14:00Z">
        <w:r w:rsidR="00D75F0A">
          <w:t xml:space="preserve">do this by providing the system with a limited number of logical responses from which it could </w:t>
        </w:r>
      </w:ins>
      <w:ins w:id="2713" w:author="Gerard Blanco Bernal (Student)" w:date="2022-04-10T11:27:00Z">
        <w:r w:rsidR="00A24AC7">
          <w:t>choose</w:t>
        </w:r>
      </w:ins>
      <w:ins w:id="2714" w:author="Gerard Blanco Bernal (Student)" w:date="2022-04-09T20:14:00Z">
        <w:r w:rsidR="00D75F0A">
          <w:t xml:space="preserve"> from.</w:t>
        </w:r>
      </w:ins>
    </w:p>
    <w:p w14:paraId="4A6966EC" w14:textId="14F3B76C" w:rsidR="00F763DA" w:rsidRDefault="00F763DA" w:rsidP="002E577D">
      <w:pPr>
        <w:rPr>
          <w:ins w:id="2715" w:author="Gerard Blanco Bernal (Student)" w:date="2022-04-09T20:05:00Z"/>
        </w:rPr>
      </w:pPr>
    </w:p>
    <w:p w14:paraId="0E40A9CE" w14:textId="62FBF325" w:rsidR="0062699C" w:rsidRDefault="002E577D" w:rsidP="002E577D">
      <w:pPr>
        <w:rPr>
          <w:ins w:id="2716" w:author="Gerard Blanco Bernal (Student)" w:date="2022-04-09T20:29:00Z"/>
        </w:rPr>
      </w:pPr>
      <w:ins w:id="2717" w:author="Gerard Blanco Bernal (Student)" w:date="2022-04-09T15:49:00Z">
        <w:r>
          <w:t>When</w:t>
        </w:r>
      </w:ins>
      <w:ins w:id="2718" w:author="Gerard Blanco Bernal (Student)" w:date="2022-04-09T20:16:00Z">
        <w:r w:rsidR="00D75F0A">
          <w:t xml:space="preserve"> </w:t>
        </w:r>
      </w:ins>
      <w:ins w:id="2719" w:author="Gerard Blanco Bernal (Student)" w:date="2022-04-09T15:49:00Z">
        <w:r>
          <w:t xml:space="preserve">training the model, by eliminating the extra characters that might make the word different, such as an apostrophe or hyphen, the model </w:t>
        </w:r>
      </w:ins>
      <w:ins w:id="2720" w:author="Gerard Blanco Bernal (Student)" w:date="2022-04-09T20:16:00Z">
        <w:r w:rsidR="00FC4DD7">
          <w:t>can become noticeably more</w:t>
        </w:r>
      </w:ins>
      <w:ins w:id="2721" w:author="Gerard Blanco Bernal (Student)" w:date="2022-04-09T15:49:00Z">
        <w:r>
          <w:t xml:space="preserve"> accurate</w:t>
        </w:r>
      </w:ins>
      <w:ins w:id="2722" w:author="Gerard Blanco Bernal (Student)" w:date="2022-04-09T20:17:00Z">
        <w:r w:rsidR="00FC4DD7">
          <w:t xml:space="preserve">. </w:t>
        </w:r>
      </w:ins>
      <w:ins w:id="2723" w:author="Gerard Blanco Bernal (Student)" w:date="2022-04-09T20:18:00Z">
        <w:r w:rsidR="00FC4DD7">
          <w:t xml:space="preserve">This is what the researcher would achieve by stemming </w:t>
        </w:r>
      </w:ins>
      <w:ins w:id="2724" w:author="Gerard Blanco Bernal (Student)" w:date="2022-04-09T20:20:00Z">
        <w:r w:rsidR="00FC4DD7">
          <w:t xml:space="preserve">(reducing) </w:t>
        </w:r>
      </w:ins>
      <w:ins w:id="2725" w:author="Gerard Blanco Bernal (Student)" w:date="2022-04-09T20:18:00Z">
        <w:r w:rsidR="00FC4DD7">
          <w:t>the words</w:t>
        </w:r>
      </w:ins>
      <w:ins w:id="2726" w:author="Gerard Blanco Bernal (Student)" w:date="2022-04-09T20:20:00Z">
        <w:r w:rsidR="00FC4DD7">
          <w:t xml:space="preserve"> to their root word.</w:t>
        </w:r>
      </w:ins>
      <w:ins w:id="2727" w:author="Gerard Blanco Bernal (Student)" w:date="2022-04-09T20:21:00Z">
        <w:r w:rsidR="00FC4DD7">
          <w:t xml:space="preserve"> Before the researcher could stem the words, </w:t>
        </w:r>
        <w:r w:rsidR="00060274">
          <w:t>the NLTK library was used to tokenise each entry.</w:t>
        </w:r>
      </w:ins>
      <w:ins w:id="2728" w:author="Gerard Blanco Bernal (Student)" w:date="2022-04-09T20:25:00Z">
        <w:r w:rsidR="00060274">
          <w:t xml:space="preserve"> After stemming the tokenised training data, all duplicate entries were a</w:t>
        </w:r>
      </w:ins>
      <w:ins w:id="2729" w:author="Gerard Blanco Bernal (Student)" w:date="2022-04-09T20:26:00Z">
        <w:r w:rsidR="00060274">
          <w:t xml:space="preserve">lso </w:t>
        </w:r>
      </w:ins>
      <w:ins w:id="2730" w:author="Gerard Blanco Bernal (Student)" w:date="2022-04-09T20:25:00Z">
        <w:r w:rsidR="00060274">
          <w:t>removed</w:t>
        </w:r>
      </w:ins>
      <w:ins w:id="2731" w:author="Gerard Blanco Bernal (Student)" w:date="2022-04-09T20:26:00Z">
        <w:r w:rsidR="00060274">
          <w:t xml:space="preserve"> which helped give the researcher a rough estimate of the vocabulary size.</w:t>
        </w:r>
      </w:ins>
    </w:p>
    <w:p w14:paraId="7608AAE5" w14:textId="307835CB" w:rsidR="0062699C" w:rsidRDefault="0062699C" w:rsidP="002E577D">
      <w:pPr>
        <w:rPr>
          <w:ins w:id="2732" w:author="Gerard Blanco Bernal (Student)" w:date="2022-04-09T20:29:00Z"/>
        </w:rPr>
      </w:pPr>
    </w:p>
    <w:p w14:paraId="627FB086" w14:textId="4DF917F6" w:rsidR="00D5416A" w:rsidRDefault="0062699C" w:rsidP="002E577D">
      <w:pPr>
        <w:rPr>
          <w:ins w:id="2733" w:author="Gerard Blanco Bernal (Student)" w:date="2022-04-10T11:28:00Z"/>
        </w:rPr>
      </w:pPr>
      <w:ins w:id="2734" w:author="Gerard Blanco Bernal (Student)" w:date="2022-04-09T20:29:00Z">
        <w:r>
          <w:t>Neural networks and machine learning algorithms require numerical input to train models</w:t>
        </w:r>
      </w:ins>
      <w:ins w:id="2735" w:author="Gerard Blanco Bernal (Student)" w:date="2022-04-09T20:30:00Z">
        <w:r>
          <w:t>, so the list of stemmed words would not be a valid input f</w:t>
        </w:r>
      </w:ins>
      <w:ins w:id="2736" w:author="Gerard Blanco Bernal (Student)" w:date="2022-04-09T20:58:00Z">
        <w:r w:rsidR="00C52358">
          <w:t>or the model.</w:t>
        </w:r>
      </w:ins>
      <w:ins w:id="2737" w:author="Gerard Blanco Bernal (Student)" w:date="2022-04-09T20:25:00Z">
        <w:r w:rsidR="00060274">
          <w:t xml:space="preserve"> </w:t>
        </w:r>
      </w:ins>
      <w:ins w:id="2738" w:author="Gerard Blanco Bernal (Student)" w:date="2022-04-09T21:00:00Z">
        <w:r w:rsidR="00C52358">
          <w:t xml:space="preserve">In order to overcome this, the researcher followed </w:t>
        </w:r>
      </w:ins>
      <w:ins w:id="2739" w:author="Gerard Blanco Bernal (Student)" w:date="2022-04-09T21:01:00Z">
        <w:r w:rsidR="006C6201">
          <w:t>the</w:t>
        </w:r>
      </w:ins>
      <w:ins w:id="2740" w:author="Gerard Blanco Bernal (Student)" w:date="2022-04-09T21:00:00Z">
        <w:r w:rsidR="00C52358">
          <w:t xml:space="preserve"> very common practice of converting this str</w:t>
        </w:r>
      </w:ins>
      <w:ins w:id="2741" w:author="Gerard Blanco Bernal (Student)" w:date="2022-04-09T21:01:00Z">
        <w:r w:rsidR="00C52358">
          <w:t>ing input into a bag of words (BOW).</w:t>
        </w:r>
        <w:r w:rsidR="00F30134">
          <w:t xml:space="preserve"> Using a bag of words, the researcher could represent eac</w:t>
        </w:r>
      </w:ins>
      <w:ins w:id="2742" w:author="Gerard Blanco Bernal (Student)" w:date="2022-04-09T21:02:00Z">
        <w:r w:rsidR="00F30134">
          <w:t xml:space="preserve">h </w:t>
        </w:r>
      </w:ins>
      <w:ins w:id="2743" w:author="Gerard Blanco Bernal (Student)" w:date="2022-04-09T21:03:00Z">
        <w:r w:rsidR="00F30134">
          <w:t>pattern within a tag as a list the length of the total amount of distinct wor</w:t>
        </w:r>
      </w:ins>
      <w:ins w:id="2744" w:author="Gerard Blanco Bernal (Student)" w:date="2022-04-09T21:04:00Z">
        <w:r w:rsidR="00F30134">
          <w:t xml:space="preserve">ds in the </w:t>
        </w:r>
      </w:ins>
      <w:ins w:id="2745" w:author="Gerard Blanco Bernal (Student)" w:date="2022-04-09T21:07:00Z">
        <w:r w:rsidR="00D5416A">
          <w:t>JSON file (vocabulary)</w:t>
        </w:r>
      </w:ins>
      <w:ins w:id="2746" w:author="Gerard Blanco Bernal (Student)" w:date="2022-04-09T21:04:00Z">
        <w:r w:rsidR="00F30134">
          <w:t>. Each position in this list would represent a specific word from th</w:t>
        </w:r>
      </w:ins>
      <w:ins w:id="2747" w:author="Gerard Blanco Bernal (Student)" w:date="2022-04-09T21:12:00Z">
        <w:r w:rsidR="00537F49">
          <w:t>e</w:t>
        </w:r>
      </w:ins>
      <w:ins w:id="2748" w:author="Gerard Blanco Bernal (Student)" w:date="2022-04-09T21:04:00Z">
        <w:r w:rsidR="00F30134">
          <w:t xml:space="preserve"> vocabulary</w:t>
        </w:r>
      </w:ins>
      <w:ins w:id="2749" w:author="Gerard Blanco Bernal (Student)" w:date="2022-04-09T21:05:00Z">
        <w:r w:rsidR="00F30134">
          <w:t>, and a 1 or a 0 would denote whether that word exist</w:t>
        </w:r>
      </w:ins>
      <w:ins w:id="2750" w:author="Gerard Blanco Bernal (Student)" w:date="2022-04-10T11:28:00Z">
        <w:r w:rsidR="00A24AC7">
          <w:t>s</w:t>
        </w:r>
      </w:ins>
      <w:ins w:id="2751" w:author="Gerard Blanco Bernal (Student)" w:date="2022-04-09T21:05:00Z">
        <w:r w:rsidR="00F30134">
          <w:t xml:space="preserve"> in the</w:t>
        </w:r>
      </w:ins>
      <w:ins w:id="2752" w:author="Gerard Blanco Bernal (Student)" w:date="2022-04-09T21:06:00Z">
        <w:r w:rsidR="00F30134">
          <w:t xml:space="preserve"> specified</w:t>
        </w:r>
      </w:ins>
      <w:ins w:id="2753" w:author="Gerard Blanco Bernal (Student)" w:date="2022-04-09T21:05:00Z">
        <w:r w:rsidR="00F30134">
          <w:t xml:space="preserve"> pattern from the tag</w:t>
        </w:r>
      </w:ins>
      <w:ins w:id="2754" w:author="Gerard Blanco Bernal (Student)" w:date="2022-04-09T21:09:00Z">
        <w:r w:rsidR="00D5416A">
          <w:t xml:space="preserve"> or not</w:t>
        </w:r>
      </w:ins>
      <w:ins w:id="2755" w:author="Gerard Blanco Bernal (Student)" w:date="2022-04-10T10:53:00Z">
        <w:r w:rsidR="00E50D29">
          <w:t xml:space="preserve"> – also known as one-hot encoding</w:t>
        </w:r>
      </w:ins>
      <w:ins w:id="2756" w:author="Gerard Blanco Bernal (Student)" w:date="2022-04-09T21:08:00Z">
        <w:r w:rsidR="00D5416A">
          <w:t xml:space="preserve">. </w:t>
        </w:r>
      </w:ins>
      <w:ins w:id="2757" w:author="Gerard Blanco Bernal (Student)" w:date="2022-04-09T21:15:00Z">
        <w:r w:rsidR="00390482">
          <w:t xml:space="preserve"> Now that the input was formatted,</w:t>
        </w:r>
      </w:ins>
      <w:ins w:id="2758" w:author="Gerard Blanco Bernal (Student)" w:date="2022-04-09T21:16:00Z">
        <w:r w:rsidR="00390482">
          <w:t xml:space="preserve"> the output also had to follow the same structure. Therefore, a</w:t>
        </w:r>
      </w:ins>
      <w:ins w:id="2759" w:author="Gerard Blanco Bernal (Student)" w:date="2022-04-09T21:09:00Z">
        <w:r w:rsidR="00186EE6">
          <w:t xml:space="preserve"> similar</w:t>
        </w:r>
      </w:ins>
      <w:ins w:id="2760" w:author="Gerard Blanco Bernal (Student)" w:date="2022-04-09T21:10:00Z">
        <w:r w:rsidR="00186EE6">
          <w:t xml:space="preserve"> procedure was followed for all the tags in the dataset, where each position in the list of tags represents a distinct ta</w:t>
        </w:r>
      </w:ins>
      <w:ins w:id="2761" w:author="Gerard Blanco Bernal (Student)" w:date="2022-04-09T21:11:00Z">
        <w:r w:rsidR="00186EE6">
          <w:t xml:space="preserve">g, </w:t>
        </w:r>
      </w:ins>
      <w:ins w:id="2762" w:author="Gerard Blanco Bernal (Student)" w:date="2022-04-09T21:13:00Z">
        <w:r w:rsidR="000F291B">
          <w:t xml:space="preserve">and </w:t>
        </w:r>
      </w:ins>
      <w:ins w:id="2763" w:author="Gerard Blanco Bernal (Student)" w:date="2022-04-09T21:11:00Z">
        <w:r w:rsidR="00186EE6">
          <w:t xml:space="preserve">a 1 </w:t>
        </w:r>
      </w:ins>
      <w:ins w:id="2764" w:author="Gerard Blanco Bernal (Student)" w:date="2022-04-09T21:13:00Z">
        <w:r w:rsidR="000F291B">
          <w:t>or</w:t>
        </w:r>
      </w:ins>
      <w:ins w:id="2765" w:author="Gerard Blanco Bernal (Student)" w:date="2022-04-09T21:11:00Z">
        <w:r w:rsidR="00186EE6">
          <w:t xml:space="preserve"> a 0 would denote whether </w:t>
        </w:r>
      </w:ins>
      <w:ins w:id="2766" w:author="Gerard Blanco Bernal (Student)" w:date="2022-04-09T21:13:00Z">
        <w:r w:rsidR="000F291B">
          <w:t xml:space="preserve">the tag corresponds to </w:t>
        </w:r>
      </w:ins>
      <w:ins w:id="2767" w:author="Gerard Blanco Bernal (Student)" w:date="2022-04-09T21:16:00Z">
        <w:r w:rsidR="00021E96">
          <w:t>the input</w:t>
        </w:r>
      </w:ins>
      <w:ins w:id="2768" w:author="Gerard Blanco Bernal (Student)" w:date="2022-04-09T21:13:00Z">
        <w:r w:rsidR="000F291B">
          <w:t xml:space="preserve"> pattern or not.</w:t>
        </w:r>
      </w:ins>
      <w:ins w:id="2769" w:author="Gerard Blanco Bernal (Student)" w:date="2022-04-09T21:16:00Z">
        <w:r w:rsidR="00C860B7">
          <w:t xml:space="preserve"> This way, the researc</w:t>
        </w:r>
      </w:ins>
      <w:ins w:id="2770" w:author="Gerard Blanco Bernal (Student)" w:date="2022-04-09T21:17:00Z">
        <w:r w:rsidR="00C860B7">
          <w:t>her could numerically represent which patterns belonged to which tags by using the instances of each word in the pattern as the determining factor.</w:t>
        </w:r>
      </w:ins>
      <w:ins w:id="2771" w:author="Gerard Blanco Bernal (Student)" w:date="2022-04-09T21:18:00Z">
        <w:r w:rsidR="006E14FF">
          <w:t xml:space="preserve"> </w:t>
        </w:r>
      </w:ins>
    </w:p>
    <w:p w14:paraId="13E5007C" w14:textId="2B9360C1" w:rsidR="00391741" w:rsidRDefault="00391741" w:rsidP="002E577D">
      <w:pPr>
        <w:rPr>
          <w:ins w:id="2772" w:author="Gerard Blanco Bernal (Student)" w:date="2022-04-09T21:18:00Z"/>
        </w:rPr>
      </w:pPr>
    </w:p>
    <w:p w14:paraId="366590E3" w14:textId="534D786F" w:rsidR="006E14FF" w:rsidRDefault="006E14FF" w:rsidP="002E577D">
      <w:pPr>
        <w:rPr>
          <w:ins w:id="2773" w:author="Gerard Blanco Bernal (Student)" w:date="2022-05-03T07:59:00Z"/>
        </w:rPr>
      </w:pPr>
      <w:ins w:id="2774" w:author="Gerard Blanco Bernal (Student)" w:date="2022-04-09T21:18:00Z">
        <w:r>
          <w:t xml:space="preserve">With all the data pre-processed and in a format which the </w:t>
        </w:r>
      </w:ins>
      <w:ins w:id="2775" w:author="Gerard Blanco Bernal (Student)" w:date="2022-04-09T21:19:00Z">
        <w:r>
          <w:t>model could be trained on, the researcher now had to develop this model.</w:t>
        </w:r>
      </w:ins>
      <w:ins w:id="2776" w:author="Gerard Blanco Bernal (Student)" w:date="2022-04-09T21:42:00Z">
        <w:r w:rsidR="00F001CD">
          <w:t xml:space="preserve"> The </w:t>
        </w:r>
      </w:ins>
      <w:ins w:id="2777" w:author="Gerard Blanco Bernal (Student)" w:date="2022-04-09T21:44:00Z">
        <w:r w:rsidR="00F001CD">
          <w:t xml:space="preserve">goal of the model was to </w:t>
        </w:r>
      </w:ins>
      <w:ins w:id="2778" w:author="Gerard Blanco Bernal (Student)" w:date="2022-04-09T21:45:00Z">
        <w:r w:rsidR="00F001CD">
          <w:t>associate each bag of words to the tag they belong to</w:t>
        </w:r>
      </w:ins>
      <w:ins w:id="2779" w:author="Gerard Blanco Bernal (Student)" w:date="2022-04-09T21:46:00Z">
        <w:r w:rsidR="00F001CD">
          <w:t>. A feed</w:t>
        </w:r>
      </w:ins>
      <w:ins w:id="2780" w:author="Gerard Blanco Bernal (Student)" w:date="2022-04-09T21:47:00Z">
        <w:r w:rsidR="00F001CD">
          <w:t>forward neural network  with two hidden layers was used to achieve this.</w:t>
        </w:r>
        <w:r w:rsidR="002C5043">
          <w:t xml:space="preserve"> </w:t>
        </w:r>
      </w:ins>
      <w:ins w:id="2781" w:author="Gerard Blanco Bernal (Student)" w:date="2022-04-09T21:48:00Z">
        <w:r w:rsidR="00027AC9">
          <w:t>The reason for using</w:t>
        </w:r>
      </w:ins>
      <w:ins w:id="2782" w:author="Gerard Blanco Bernal (Student)" w:date="2022-04-09T21:47:00Z">
        <w:r w:rsidR="002C5043">
          <w:t xml:space="preserve"> a feedforward neural network</w:t>
        </w:r>
      </w:ins>
      <w:ins w:id="2783" w:author="Gerard Blanco Bernal (Student)" w:date="2022-04-09T21:48:00Z">
        <w:r w:rsidR="00027AC9">
          <w:t xml:space="preserve"> was because of its ease to learn the relationship between independent variables which serve as inputs to the network</w:t>
        </w:r>
      </w:ins>
      <w:ins w:id="2784" w:author="Gerard Blanco Bernal (Student)" w:date="2022-04-09T21:49:00Z">
        <w:r w:rsidR="00027AC9">
          <w:t>, such as the bags of words</w:t>
        </w:r>
      </w:ins>
      <w:ins w:id="2785" w:author="Gerard Blanco Bernal (Student)" w:date="2022-04-09T21:48:00Z">
        <w:r w:rsidR="00027AC9">
          <w:t>, and the dependent variables which serve as outputs to the ne</w:t>
        </w:r>
      </w:ins>
      <w:ins w:id="2786" w:author="Gerard Blanco Bernal (Student)" w:date="2022-04-09T21:49:00Z">
        <w:r w:rsidR="00027AC9">
          <w:t>twork, such as the tags.</w:t>
        </w:r>
      </w:ins>
      <w:ins w:id="2787" w:author="Gerard Blanco Bernal (Student)" w:date="2022-04-09T21:51:00Z">
        <w:r w:rsidR="00C8720C">
          <w:t xml:space="preserve"> The architecture of the model was defined using TFLearn.</w:t>
        </w:r>
      </w:ins>
    </w:p>
    <w:p w14:paraId="0FB8F5B6" w14:textId="35DA16DA" w:rsidR="00401091" w:rsidRDefault="00401091" w:rsidP="002E577D">
      <w:pPr>
        <w:rPr>
          <w:ins w:id="2788" w:author="Gerard Blanco Bernal (Student)" w:date="2022-05-03T07:59:00Z"/>
        </w:rPr>
      </w:pPr>
    </w:p>
    <w:p w14:paraId="0AAB739A" w14:textId="404879E7" w:rsidR="00401091" w:rsidRDefault="00401091" w:rsidP="002E577D">
      <w:pPr>
        <w:rPr>
          <w:ins w:id="2789" w:author="Gerard Blanco Bernal (Student)" w:date="2022-05-03T07:59:00Z"/>
        </w:rPr>
      </w:pPr>
    </w:p>
    <w:p w14:paraId="37797380" w14:textId="4950D482" w:rsidR="00401091" w:rsidRDefault="00401091" w:rsidP="002E577D">
      <w:pPr>
        <w:rPr>
          <w:ins w:id="2790" w:author="Gerard Blanco Bernal (Student)" w:date="2022-05-03T07:59:00Z"/>
        </w:rPr>
      </w:pPr>
    </w:p>
    <w:p w14:paraId="3CF5655B" w14:textId="2D3E1DA4" w:rsidR="00401091" w:rsidRDefault="00401091" w:rsidP="002E577D">
      <w:pPr>
        <w:rPr>
          <w:ins w:id="2791" w:author="Gerard Blanco Bernal (Student)" w:date="2022-05-03T07:59:00Z"/>
        </w:rPr>
      </w:pPr>
    </w:p>
    <w:p w14:paraId="4303DE4A" w14:textId="0673A231" w:rsidR="00401091" w:rsidRDefault="00401091" w:rsidP="002E577D">
      <w:pPr>
        <w:rPr>
          <w:ins w:id="2792" w:author="Gerard Blanco Bernal (Student)" w:date="2022-05-03T07:59:00Z"/>
        </w:rPr>
      </w:pPr>
    </w:p>
    <w:p w14:paraId="1D21D518" w14:textId="35F8C266" w:rsidR="00401091" w:rsidRDefault="00401091" w:rsidP="002E577D">
      <w:pPr>
        <w:rPr>
          <w:ins w:id="2793" w:author="Gerard Blanco Bernal (Student)" w:date="2022-05-03T07:59:00Z"/>
        </w:rPr>
      </w:pPr>
    </w:p>
    <w:p w14:paraId="68EA56F5" w14:textId="0116E7F3" w:rsidR="00401091" w:rsidRDefault="00401091" w:rsidP="002E577D">
      <w:pPr>
        <w:rPr>
          <w:ins w:id="2794" w:author="Gerard Blanco Bernal (Student)" w:date="2022-05-03T07:59:00Z"/>
        </w:rPr>
      </w:pPr>
    </w:p>
    <w:p w14:paraId="66CCFAD0" w14:textId="77777777" w:rsidR="00401091" w:rsidRDefault="00401091" w:rsidP="002E577D">
      <w:pPr>
        <w:rPr>
          <w:ins w:id="2795" w:author="Gerard Blanco Bernal (Student)" w:date="2022-04-09T21:51:00Z"/>
        </w:rPr>
      </w:pPr>
    </w:p>
    <w:p w14:paraId="49A5C747" w14:textId="238E8B90" w:rsidR="00874CAD" w:rsidDel="00401091" w:rsidRDefault="00874CAD" w:rsidP="002E577D">
      <w:pPr>
        <w:rPr>
          <w:del w:id="2796" w:author="Gerard Blanco Bernal (Student)" w:date="2022-05-03T07:59:00Z"/>
        </w:rPr>
      </w:pPr>
    </w:p>
    <w:p w14:paraId="7EAD94E4" w14:textId="39F973D8" w:rsidR="00DB76CD" w:rsidRPr="00874CAD" w:rsidRDefault="00874CAD" w:rsidP="00874CAD">
      <w:pPr>
        <w:jc w:val="center"/>
        <w:rPr>
          <w:i/>
          <w:iCs/>
        </w:rPr>
      </w:pPr>
      <w:r>
        <w:rPr>
          <w:i/>
          <w:iCs/>
        </w:rPr>
        <w:t>Figure 2</w:t>
      </w:r>
      <w:ins w:id="2797" w:author="Gerard Blanco Bernal (Student)" w:date="2022-05-03T08:06:00Z">
        <w:r w:rsidR="007D098B">
          <w:rPr>
            <w:i/>
            <w:iCs/>
          </w:rPr>
          <w:t>1</w:t>
        </w:r>
      </w:ins>
      <w:del w:id="2798" w:author="Gerard Blanco Bernal (Student)" w:date="2022-05-03T08:06:00Z">
        <w:r w:rsidDel="007D098B">
          <w:rPr>
            <w:i/>
            <w:iCs/>
          </w:rPr>
          <w:delText>0</w:delText>
        </w:r>
      </w:del>
      <w:r>
        <w:rPr>
          <w:i/>
          <w:iCs/>
        </w:rPr>
        <w:t>. A code snippet in which the text classification model is trained.</w:t>
      </w:r>
    </w:p>
    <w:p w14:paraId="20A8B102" w14:textId="77777777" w:rsidR="00874CAD" w:rsidRDefault="00874CAD" w:rsidP="002E577D">
      <w:pPr>
        <w:rPr>
          <w:ins w:id="2799" w:author="Gerard Blanco Bernal (Student)" w:date="2022-04-09T21:57:00Z"/>
        </w:rPr>
      </w:pPr>
    </w:p>
    <w:p w14:paraId="22D76238" w14:textId="29C10C18" w:rsidR="004F4A7A" w:rsidRDefault="00DB76CD" w:rsidP="002E577D">
      <w:pPr>
        <w:rPr>
          <w:ins w:id="2800" w:author="Gerard Blanco Bernal (Student)" w:date="2022-04-09T22:23:00Z"/>
        </w:rPr>
      </w:pPr>
      <w:ins w:id="2801" w:author="Gerard Blanco Bernal (Student)" w:date="2022-04-09T21:57:00Z">
        <w:r>
          <w:t xml:space="preserve">Figure </w:t>
        </w:r>
      </w:ins>
      <w:r w:rsidR="00874CAD">
        <w:t>2</w:t>
      </w:r>
      <w:ins w:id="2802" w:author="Gerard Blanco Bernal (Student)" w:date="2022-05-03T08:06:00Z">
        <w:r w:rsidR="007D098B">
          <w:t>1</w:t>
        </w:r>
      </w:ins>
      <w:del w:id="2803" w:author="Gerard Blanco Bernal (Student)" w:date="2022-05-03T08:06:00Z">
        <w:r w:rsidR="00874CAD" w:rsidDel="007D098B">
          <w:delText>0</w:delText>
        </w:r>
      </w:del>
      <w:ins w:id="2804" w:author="Gerard Blanco Bernal (Student)" w:date="2022-04-09T21:57:00Z">
        <w:r>
          <w:t xml:space="preserve"> above shows the creation of the neural network used to train the </w:t>
        </w:r>
      </w:ins>
      <w:r w:rsidR="00EE2D55">
        <w:t>ChatBot</w:t>
      </w:r>
      <w:ins w:id="2805" w:author="Gerard Blanco Bernal (Student)" w:date="2022-04-09T21:57:00Z">
        <w:r>
          <w:t xml:space="preserve"> </w:t>
        </w:r>
      </w:ins>
      <w:ins w:id="2806" w:author="Gerard Blanco Bernal (Student)" w:date="2022-04-09T22:05:00Z">
        <w:r w:rsidR="006D401E">
          <w:t xml:space="preserve">classification </w:t>
        </w:r>
      </w:ins>
      <w:ins w:id="2807" w:author="Gerard Blanco Bernal (Student)" w:date="2022-04-09T21:57:00Z">
        <w:r>
          <w:t>model.</w:t>
        </w:r>
      </w:ins>
      <w:ins w:id="2808" w:author="Gerard Blanco Bernal (Student)" w:date="2022-04-09T21:58:00Z">
        <w:r>
          <w:t xml:space="preserve"> The </w:t>
        </w:r>
      </w:ins>
      <w:ins w:id="2809" w:author="Gerard Blanco Bernal (Student)" w:date="2022-04-09T22:02:00Z">
        <w:r w:rsidR="004E43FC">
          <w:t xml:space="preserve">input_data( ) </w:t>
        </w:r>
      </w:ins>
      <w:ins w:id="2810" w:author="Gerard Blanco Bernal (Student)" w:date="2022-04-10T11:29:00Z">
        <w:r w:rsidR="002B1CC9">
          <w:t xml:space="preserve">function </w:t>
        </w:r>
      </w:ins>
      <w:ins w:id="2811" w:author="Gerard Blanco Bernal (Student)" w:date="2022-04-09T22:07:00Z">
        <w:r w:rsidR="004D08E4">
          <w:t>is used to feed the data to the network, where the shape it is exp</w:t>
        </w:r>
      </w:ins>
      <w:ins w:id="2812" w:author="Gerard Blanco Bernal (Student)" w:date="2022-04-09T22:08:00Z">
        <w:r w:rsidR="004D08E4">
          <w:t>ecting for the model is the length of the</w:t>
        </w:r>
      </w:ins>
      <w:ins w:id="2813" w:author="Gerard Blanco Bernal (Student)" w:date="2022-04-09T22:15:00Z">
        <w:r w:rsidR="008770E5">
          <w:t xml:space="preserve"> bag of words.</w:t>
        </w:r>
      </w:ins>
      <w:ins w:id="2814" w:author="Gerard Blanco Bernal (Student)" w:date="2022-04-09T22:16:00Z">
        <w:r w:rsidR="009143DF">
          <w:t xml:space="preserve"> </w:t>
        </w:r>
      </w:ins>
      <w:ins w:id="2815" w:author="Gerard Blanco Bernal (Student)" w:date="2022-04-09T22:17:00Z">
        <w:r w:rsidR="009143DF">
          <w:t xml:space="preserve">The </w:t>
        </w:r>
      </w:ins>
      <w:ins w:id="2816" w:author="Gerard Blanco Bernal (Student)" w:date="2022-04-09T22:18:00Z">
        <w:r w:rsidR="009143DF">
          <w:t xml:space="preserve">second line in Figure </w:t>
        </w:r>
      </w:ins>
      <w:r w:rsidR="00C72AB5">
        <w:t>2</w:t>
      </w:r>
      <w:ins w:id="2817" w:author="Gerard Blanco Bernal (Student)" w:date="2022-05-03T08:06:00Z">
        <w:r w:rsidR="007D098B">
          <w:t>1</w:t>
        </w:r>
      </w:ins>
      <w:del w:id="2818" w:author="Gerard Blanco Bernal (Student)" w:date="2022-05-03T08:06:00Z">
        <w:r w:rsidR="00C72AB5" w:rsidDel="007D098B">
          <w:delText>0</w:delText>
        </w:r>
      </w:del>
      <w:ins w:id="2819" w:author="Gerard Blanco Bernal (Student)" w:date="2022-04-09T22:18:00Z">
        <w:r w:rsidR="009143DF">
          <w:t xml:space="preserve"> adds a fully connected layer to the network. This layer starts after the input data</w:t>
        </w:r>
      </w:ins>
      <w:ins w:id="2820" w:author="Gerard Blanco Bernal (Student)" w:date="2022-04-09T22:19:00Z">
        <w:r w:rsidR="009143DF">
          <w:t xml:space="preserve"> and </w:t>
        </w:r>
      </w:ins>
      <w:r w:rsidR="00C72AB5">
        <w:t>would</w:t>
      </w:r>
      <w:ins w:id="2821" w:author="Gerard Blanco Bernal (Student)" w:date="2022-04-09T22:19:00Z">
        <w:r w:rsidR="009143DF">
          <w:t xml:space="preserve"> have 10 neurons in this hidden layer. The third line follows the same principle, only that it now </w:t>
        </w:r>
      </w:ins>
      <w:ins w:id="2822" w:author="Gerard Blanco Bernal (Student)" w:date="2022-05-01T15:14:00Z">
        <w:r w:rsidR="00E7024B">
          <w:t xml:space="preserve">fully </w:t>
        </w:r>
      </w:ins>
      <w:ins w:id="2823" w:author="Gerard Blanco Bernal (Student)" w:date="2022-04-09T22:19:00Z">
        <w:r w:rsidR="009143DF">
          <w:t>connects to the already crea</w:t>
        </w:r>
      </w:ins>
      <w:ins w:id="2824" w:author="Gerard Blanco Bernal (Student)" w:date="2022-04-09T22:20:00Z">
        <w:r w:rsidR="009143DF">
          <w:t>ted hidden layer from the second line.</w:t>
        </w:r>
        <w:r w:rsidR="004F4A7A">
          <w:t xml:space="preserve"> The output layer shown in the fourth line </w:t>
        </w:r>
      </w:ins>
      <w:ins w:id="2825" w:author="Gerard Blanco Bernal (Student)" w:date="2022-04-09T22:08:00Z">
        <w:r w:rsidR="004D08E4">
          <w:t xml:space="preserve"> </w:t>
        </w:r>
      </w:ins>
      <w:ins w:id="2826" w:author="Gerard Blanco Bernal (Student)" w:date="2022-04-09T22:21:00Z">
        <w:r w:rsidR="004F4A7A">
          <w:t>is the last layer with</w:t>
        </w:r>
      </w:ins>
      <w:ins w:id="2827" w:author="Gerard Blanco Bernal (Student)" w:date="2022-04-09T22:22:00Z">
        <w:r w:rsidR="004F4A7A">
          <w:t xml:space="preserve"> a number of neurons equal to the </w:t>
        </w:r>
      </w:ins>
      <w:ins w:id="2828" w:author="Gerard Blanco Bernal (Student)" w:date="2022-04-09T22:23:00Z">
        <w:r w:rsidR="004F4A7A">
          <w:t>number</w:t>
        </w:r>
      </w:ins>
      <w:ins w:id="2829" w:author="Gerard Blanco Bernal (Student)" w:date="2022-04-09T22:22:00Z">
        <w:r w:rsidR="004F4A7A">
          <w:t xml:space="preserve"> of tags in our training data.</w:t>
        </w:r>
      </w:ins>
      <w:ins w:id="2830" w:author="Gerard Blanco Bernal (Student)" w:date="2022-04-09T22:23:00Z">
        <w:r w:rsidR="004F4A7A">
          <w:t xml:space="preserve"> </w:t>
        </w:r>
      </w:ins>
      <w:ins w:id="2831" w:author="Gerard Blanco Bernal (Student)" w:date="2022-04-09T23:24:00Z">
        <w:r w:rsidR="001D7C18" w:rsidRPr="001D7C18">
          <w:t>The softmax function is used as the activation function in the output layer of neural network models that predict a multinomial probability distribution</w:t>
        </w:r>
      </w:ins>
      <w:ins w:id="2832" w:author="Gerard Blanco Bernal (Student)" w:date="2022-05-01T15:15:00Z">
        <w:r w:rsidR="00BF06CB">
          <w:t xml:space="preserve">, used to decide whether a neuron should be activated or not </w:t>
        </w:r>
        <w:r w:rsidR="00BF06CB" w:rsidRPr="00BF06CB">
          <w:t>calculating weighted sum and further adding bias with it</w:t>
        </w:r>
      </w:ins>
      <w:ins w:id="2833" w:author="Gerard Blanco Bernal (Student)" w:date="2022-05-01T15:16:00Z">
        <w:r w:rsidR="00D42FB1">
          <w:t>. S</w:t>
        </w:r>
      </w:ins>
      <w:ins w:id="2834" w:author="Gerard Blanco Bernal (Student)" w:date="2022-04-09T23:24:00Z">
        <w:r w:rsidR="001D7C18" w:rsidRPr="001D7C18">
          <w:t>oftmax</w:t>
        </w:r>
      </w:ins>
      <w:ins w:id="2835" w:author="Gerard Blanco Bernal (Student)" w:date="2022-05-01T15:16:00Z">
        <w:r w:rsidR="00D42FB1">
          <w:t xml:space="preserve"> was the best suited activation function for this scenario as it</w:t>
        </w:r>
      </w:ins>
      <w:ins w:id="2836" w:author="Gerard Blanco Bernal (Student)" w:date="2022-04-09T23:24:00Z">
        <w:r w:rsidR="001D7C18" w:rsidRPr="001D7C18">
          <w:t xml:space="preserve"> is used as the activation function for multi-class classification problems where class membership is required on more than two class labels</w:t>
        </w:r>
        <w:r w:rsidR="001D7C18">
          <w:t xml:space="preserve"> [</w:t>
        </w:r>
      </w:ins>
      <w:ins w:id="2837" w:author="Gerard Blanco Bernal (Student)" w:date="2022-04-14T22:12:00Z">
        <w:r w:rsidR="00E63A1D">
          <w:fldChar w:fldCharType="begin"/>
        </w:r>
        <w:r w:rsidR="00E63A1D">
          <w:instrText xml:space="preserve"> HYPERLINK  \l "_References" </w:instrText>
        </w:r>
        <w:r w:rsidR="00E63A1D">
          <w:fldChar w:fldCharType="separate"/>
        </w:r>
        <w:r w:rsidR="00E63A1D" w:rsidRPr="00E63A1D">
          <w:rPr>
            <w:rStyle w:val="Hyperlink"/>
          </w:rPr>
          <w:t>35</w:t>
        </w:r>
        <w:r w:rsidR="00E63A1D">
          <w:fldChar w:fldCharType="end"/>
        </w:r>
      </w:ins>
      <w:ins w:id="2838" w:author="Gerard Blanco Bernal (Student)" w:date="2022-04-09T23:24:00Z">
        <w:r w:rsidR="001D7C18">
          <w:t>]</w:t>
        </w:r>
        <w:r w:rsidR="001D7C18" w:rsidRPr="001D7C18">
          <w:t>.</w:t>
        </w:r>
        <w:r w:rsidR="001D7C18">
          <w:t xml:space="preserve"> </w:t>
        </w:r>
      </w:ins>
      <w:ins w:id="2839" w:author="Gerard Blanco Bernal (Student)" w:date="2022-04-09T23:23:00Z">
        <w:r w:rsidR="001D7C18">
          <w:t xml:space="preserve">This way, </w:t>
        </w:r>
      </w:ins>
      <w:ins w:id="2840" w:author="Gerard Blanco Bernal (Student)" w:date="2022-04-09T22:23:00Z">
        <w:r w:rsidR="004F4A7A">
          <w:t>the researcher c</w:t>
        </w:r>
      </w:ins>
      <w:ins w:id="2841" w:author="Gerard Blanco Bernal (Student)" w:date="2022-05-01T15:17:00Z">
        <w:r w:rsidR="002562D9">
          <w:t>ould</w:t>
        </w:r>
      </w:ins>
      <w:ins w:id="2842" w:author="Gerard Blanco Bernal (Student)" w:date="2022-04-09T22:23:00Z">
        <w:r w:rsidR="004F4A7A">
          <w:t xml:space="preserve"> ge</w:t>
        </w:r>
      </w:ins>
      <w:ins w:id="2843" w:author="Gerard Blanco Bernal (Student)" w:date="2022-04-09T22:24:00Z">
        <w:r w:rsidR="004F4A7A">
          <w:t>t a percentage certainty (probability) for each tag of the output layer.</w:t>
        </w:r>
      </w:ins>
      <w:ins w:id="2844" w:author="Gerard Blanco Bernal (Student)" w:date="2022-04-09T23:39:00Z">
        <w:r w:rsidR="00E64A6A">
          <w:t xml:space="preserve"> By then applying a regression layer</w:t>
        </w:r>
      </w:ins>
      <w:ins w:id="2845" w:author="Gerard Blanco Bernal (Student)" w:date="2022-04-09T23:41:00Z">
        <w:r w:rsidR="00E64A6A">
          <w:t>, the researcher c</w:t>
        </w:r>
      </w:ins>
      <w:ins w:id="2846" w:author="Gerard Blanco Bernal (Student)" w:date="2022-04-10T11:30:00Z">
        <w:r w:rsidR="00016E18">
          <w:t>ould</w:t>
        </w:r>
      </w:ins>
      <w:ins w:id="2847" w:author="Gerard Blanco Bernal (Student)" w:date="2022-04-09T23:41:00Z">
        <w:r w:rsidR="00E64A6A">
          <w:t xml:space="preserve"> model the relationship between the input and the output</w:t>
        </w:r>
      </w:ins>
      <w:ins w:id="2848" w:author="Gerard Blanco Bernal (Student)" w:date="2022-04-09T23:42:00Z">
        <w:r w:rsidR="00E64A6A">
          <w:t>, and predict the output of the dependant variable, in this case the tags.</w:t>
        </w:r>
      </w:ins>
      <w:ins w:id="2849" w:author="Gerard Blanco Bernal (Student)" w:date="2022-04-09T23:43:00Z">
        <w:r w:rsidR="00E64A6A">
          <w:t xml:space="preserve"> Finally, using DNN( ) </w:t>
        </w:r>
      </w:ins>
      <w:ins w:id="2850" w:author="Gerard Blanco Bernal (Student)" w:date="2022-04-10T11:30:00Z">
        <w:r w:rsidR="002045D6">
          <w:t>the</w:t>
        </w:r>
      </w:ins>
      <w:ins w:id="2851" w:author="Gerard Blanco Bernal (Student)" w:date="2022-04-10T11:31:00Z">
        <w:r w:rsidR="002045D6">
          <w:t xml:space="preserve"> researcher could</w:t>
        </w:r>
      </w:ins>
      <w:ins w:id="2852" w:author="Gerard Blanco Bernal (Student)" w:date="2022-04-09T23:43:00Z">
        <w:r w:rsidR="00E64A6A">
          <w:t xml:space="preserve"> train the model using this neural ne</w:t>
        </w:r>
      </w:ins>
      <w:ins w:id="2853" w:author="Gerard Blanco Bernal (Student)" w:date="2022-04-09T23:44:00Z">
        <w:r w:rsidR="00E64A6A">
          <w:t>twork.</w:t>
        </w:r>
      </w:ins>
    </w:p>
    <w:p w14:paraId="150259EC" w14:textId="77777777" w:rsidR="004F4A7A" w:rsidRDefault="004F4A7A" w:rsidP="002E577D">
      <w:pPr>
        <w:rPr>
          <w:ins w:id="2854" w:author="Gerard Blanco Bernal (Student)" w:date="2022-04-09T22:23:00Z"/>
        </w:rPr>
      </w:pPr>
    </w:p>
    <w:p w14:paraId="04EECE58" w14:textId="1044CCCB" w:rsidR="00DB76CD" w:rsidRDefault="00B33E43" w:rsidP="002E577D">
      <w:pPr>
        <w:rPr>
          <w:ins w:id="2855" w:author="Gerard Blanco Bernal (Student)" w:date="2022-04-10T00:01:00Z"/>
        </w:rPr>
      </w:pPr>
      <w:ins w:id="2856" w:author="Gerard Blanco Bernal (Student)" w:date="2022-04-09T23:54:00Z">
        <w:r>
          <w:t>Afte</w:t>
        </w:r>
      </w:ins>
      <w:ins w:id="2857" w:author="Gerard Blanco Bernal (Student)" w:date="2022-04-09T23:55:00Z">
        <w:r>
          <w:t xml:space="preserve">r training the model </w:t>
        </w:r>
      </w:ins>
      <w:ins w:id="2858" w:author="Gerard Blanco Bernal (Student)" w:date="2022-04-10T11:31:00Z">
        <w:r w:rsidR="00BC573C">
          <w:t xml:space="preserve">by </w:t>
        </w:r>
      </w:ins>
      <w:ins w:id="2859" w:author="Gerard Blanco Bernal (Student)" w:date="2022-04-09T23:55:00Z">
        <w:r>
          <w:t>feeding it the bags of words as i</w:t>
        </w:r>
      </w:ins>
      <w:ins w:id="2860" w:author="Gerard Blanco Bernal (Student)" w:date="2022-04-09T23:56:00Z">
        <w:r>
          <w:t>nputs, and the tags as targets, the researcher obtained a relative accuracy of 97%. This was fairly impressive, but was expected as the model had</w:t>
        </w:r>
      </w:ins>
      <w:ins w:id="2861" w:author="Gerard Blanco Bernal (Student)" w:date="2022-04-09T23:57:00Z">
        <w:r>
          <w:t xml:space="preserve"> been trained on a limited amount of data. After the completion of user testing, the researcher would go back to the intents and further refine the </w:t>
        </w:r>
      </w:ins>
      <w:ins w:id="2862" w:author="Gerard Blanco Bernal (Student)" w:date="2022-04-09T23:58:00Z">
        <w:r>
          <w:t>patterns for each tag</w:t>
        </w:r>
        <w:r w:rsidR="00A87E14">
          <w:t xml:space="preserve">, in addition to expanding on the </w:t>
        </w:r>
      </w:ins>
      <w:ins w:id="2863" w:author="Gerard Blanco Bernal (Student)" w:date="2022-04-10T00:01:00Z">
        <w:r w:rsidR="007D72D5">
          <w:t>number</w:t>
        </w:r>
      </w:ins>
      <w:ins w:id="2864" w:author="Gerard Blanco Bernal (Student)" w:date="2022-04-09T23:58:00Z">
        <w:r w:rsidR="00A87E14">
          <w:t xml:space="preserve"> of tags the system was trained on.</w:t>
        </w:r>
      </w:ins>
      <w:ins w:id="2865" w:author="Gerard Blanco Bernal (Student)" w:date="2022-04-10T00:01:00Z">
        <w:r w:rsidR="007D72D5">
          <w:t xml:space="preserve"> </w:t>
        </w:r>
      </w:ins>
      <w:ins w:id="2866" w:author="Gerard Blanco Bernal (Student)" w:date="2022-04-10T11:31:00Z">
        <w:r w:rsidR="001D6D04">
          <w:t>This would bring the accuracy of the model slightly down</w:t>
        </w:r>
      </w:ins>
      <w:r w:rsidR="00E0456F">
        <w:t xml:space="preserve"> to </w:t>
      </w:r>
      <w:r w:rsidR="00F463B6">
        <w:t>9</w:t>
      </w:r>
      <w:ins w:id="2867" w:author="Gerard Blanco Bernal (Student)" w:date="2022-05-01T15:17:00Z">
        <w:r w:rsidR="003C124F">
          <w:t>4</w:t>
        </w:r>
      </w:ins>
      <w:del w:id="2868" w:author="Gerard Blanco Bernal (Student)" w:date="2022-05-01T15:17:00Z">
        <w:r w:rsidR="00F463B6" w:rsidDel="003C124F">
          <w:delText>1</w:delText>
        </w:r>
      </w:del>
      <w:r w:rsidR="00E0456F">
        <w:t>%</w:t>
      </w:r>
      <w:ins w:id="2869" w:author="Gerard Blanco Bernal (Student)" w:date="2022-04-10T11:31:00Z">
        <w:r w:rsidR="001D6D04">
          <w:t>, but not enough to have an impact on the usability of the feature.</w:t>
        </w:r>
      </w:ins>
    </w:p>
    <w:p w14:paraId="0ED616DB" w14:textId="46377AA4" w:rsidR="007D72D5" w:rsidRDefault="007D72D5" w:rsidP="002E577D">
      <w:pPr>
        <w:rPr>
          <w:ins w:id="2870" w:author="Gerard Blanco Bernal (Student)" w:date="2022-04-10T00:01:00Z"/>
        </w:rPr>
      </w:pPr>
    </w:p>
    <w:p w14:paraId="6A117792" w14:textId="09D25328" w:rsidR="00632620" w:rsidRDefault="007D72D5" w:rsidP="002E577D">
      <w:pPr>
        <w:rPr>
          <w:ins w:id="2871" w:author="Gerard Blanco Bernal (Student)" w:date="2022-04-10T10:59:00Z"/>
        </w:rPr>
      </w:pPr>
      <w:ins w:id="2872" w:author="Gerard Blanco Bernal (Student)" w:date="2022-04-10T00:02:00Z">
        <w:r>
          <w:t xml:space="preserve">Once </w:t>
        </w:r>
      </w:ins>
      <w:ins w:id="2873" w:author="Gerard Blanco Bernal (Student)" w:date="2022-04-10T10:48:00Z">
        <w:r w:rsidR="00885399">
          <w:t>the trained model was saved</w:t>
        </w:r>
      </w:ins>
      <w:ins w:id="2874" w:author="Gerard Blanco Bernal (Student)" w:date="2022-04-10T00:02:00Z">
        <w:r>
          <w:t xml:space="preserve">, </w:t>
        </w:r>
      </w:ins>
      <w:ins w:id="2875" w:author="Gerard Blanco Bernal (Student)" w:date="2022-04-10T10:43:00Z">
        <w:r w:rsidR="00210B3D">
          <w:t xml:space="preserve">the researcher could now </w:t>
        </w:r>
      </w:ins>
      <w:ins w:id="2876" w:author="Gerard Blanco Bernal (Student)" w:date="2022-04-10T00:02:00Z">
        <w:r>
          <w:t>start making predictions.</w:t>
        </w:r>
      </w:ins>
      <w:ins w:id="2877" w:author="Gerard Blanco Bernal (Student)" w:date="2022-04-10T00:03:00Z">
        <w:r w:rsidR="00F4471E">
          <w:t xml:space="preserve"> </w:t>
        </w:r>
      </w:ins>
      <w:ins w:id="2878" w:author="Gerard Blanco Bernal (Student)" w:date="2022-04-10T10:44:00Z">
        <w:r w:rsidR="00210B3D">
          <w:t>As the model was trained on bags of words, it would need the user input to be formatted in the same way in order to make predictions</w:t>
        </w:r>
      </w:ins>
      <w:ins w:id="2879" w:author="Gerard Blanco Bernal (Student)" w:date="2022-04-10T10:49:00Z">
        <w:r w:rsidR="00885399">
          <w:t>; the user input would be tokenised and stemmed in the same way the training data was.</w:t>
        </w:r>
      </w:ins>
      <w:ins w:id="2880" w:author="Gerard Blanco Bernal (Student)" w:date="2022-04-10T10:52:00Z">
        <w:r w:rsidR="00E50D29">
          <w:t xml:space="preserve"> </w:t>
        </w:r>
      </w:ins>
      <w:ins w:id="2881" w:author="Gerard Blanco Bernal (Student)" w:date="2022-04-10T10:54:00Z">
        <w:r w:rsidR="00632620">
          <w:t>T</w:t>
        </w:r>
      </w:ins>
      <w:ins w:id="2882" w:author="Gerard Blanco Bernal (Student)" w:date="2022-04-10T10:52:00Z">
        <w:r w:rsidR="00E50D29">
          <w:t>he user input could be represented</w:t>
        </w:r>
      </w:ins>
      <w:ins w:id="2883" w:author="Gerard Blanco Bernal (Student)" w:date="2022-04-10T10:53:00Z">
        <w:r w:rsidR="00E50D29">
          <w:t xml:space="preserve"> by </w:t>
        </w:r>
      </w:ins>
      <w:ins w:id="2884" w:author="Gerard Blanco Bernal (Student)" w:date="2022-04-10T10:54:00Z">
        <w:r w:rsidR="00632620" w:rsidRPr="00632620">
          <w:t>a bag of words that encoded all the words from the training data</w:t>
        </w:r>
        <w:r w:rsidR="00632620">
          <w:t xml:space="preserve">, this way </w:t>
        </w:r>
        <w:r w:rsidR="00632620">
          <w:lastRenderedPageBreak/>
          <w:t>if a word from the user input ex</w:t>
        </w:r>
      </w:ins>
      <w:ins w:id="2885" w:author="Gerard Blanco Bernal (Student)" w:date="2022-04-10T10:55:00Z">
        <w:r w:rsidR="00632620">
          <w:t>isted in the training data, it could be represented with a ‘1’ in the bag of words.</w:t>
        </w:r>
      </w:ins>
      <w:ins w:id="2886" w:author="Gerard Blanco Bernal (Student)" w:date="2022-04-10T10:59:00Z">
        <w:r w:rsidR="00F90EB1">
          <w:t xml:space="preserve"> This bag of words could now be fed to the model for it to make its prediction</w:t>
        </w:r>
      </w:ins>
      <w:r w:rsidR="003C69DF">
        <w:t xml:space="preserve"> on</w:t>
      </w:r>
      <w:ins w:id="2887" w:author="Gerard Blanco Bernal (Student)" w:date="2022-04-10T10:59:00Z">
        <w:r w:rsidR="00DD174E">
          <w:t>.</w:t>
        </w:r>
      </w:ins>
    </w:p>
    <w:p w14:paraId="45B843AB" w14:textId="4908CF3D" w:rsidR="00DD174E" w:rsidRDefault="00DD174E" w:rsidP="002E577D">
      <w:pPr>
        <w:rPr>
          <w:ins w:id="2888" w:author="Gerard Blanco Bernal (Student)" w:date="2022-04-10T10:59:00Z"/>
        </w:rPr>
      </w:pPr>
    </w:p>
    <w:p w14:paraId="72032203" w14:textId="7E4C9F78" w:rsidR="00DD174E" w:rsidRDefault="00EC3D16" w:rsidP="002E577D">
      <w:pPr>
        <w:rPr>
          <w:ins w:id="2889" w:author="Gerard Blanco Bernal (Student)" w:date="2022-04-09T21:51:00Z"/>
        </w:rPr>
      </w:pPr>
      <w:ins w:id="2890" w:author="Gerard Blanco Bernal (Student)" w:date="2022-04-10T11:02:00Z">
        <w:r>
          <w:t xml:space="preserve">The output of the model prediction </w:t>
        </w:r>
      </w:ins>
      <w:ins w:id="2891" w:author="Gerard Blanco Bernal (Student)" w:date="2022-04-10T11:05:00Z">
        <w:r w:rsidR="008B10FD">
          <w:t>was a list in which it would</w:t>
        </w:r>
      </w:ins>
      <w:ins w:id="2892" w:author="Gerard Blanco Bernal (Student)" w:date="2022-04-10T11:02:00Z">
        <w:r>
          <w:t xml:space="preserve"> assign a probability value to each tag from the intents</w:t>
        </w:r>
      </w:ins>
      <w:ins w:id="2893" w:author="Gerard Blanco Bernal (Student)" w:date="2022-04-10T11:03:00Z">
        <w:r>
          <w:t xml:space="preserve">. By obtaining the highest value from the model predictions for the list of tags, </w:t>
        </w:r>
      </w:ins>
      <w:ins w:id="2894" w:author="Gerard Blanco Bernal (Student)" w:date="2022-04-10T11:04:00Z">
        <w:r w:rsidR="008B10FD">
          <w:t xml:space="preserve">the researcher </w:t>
        </w:r>
      </w:ins>
      <w:ins w:id="2895" w:author="Gerard Blanco Bernal (Student)" w:date="2022-04-10T11:05:00Z">
        <w:r w:rsidR="008B10FD">
          <w:t xml:space="preserve">would know </w:t>
        </w:r>
      </w:ins>
      <w:ins w:id="2896" w:author="Gerard Blanco Bernal (Student)" w:date="2022-04-10T11:06:00Z">
        <w:r w:rsidR="008B10FD">
          <w:t>which specified tag was awarded the highest probability by the model</w:t>
        </w:r>
      </w:ins>
      <w:ins w:id="2897" w:author="Gerard Blanco Bernal (Student)" w:date="2022-04-10T11:05:00Z">
        <w:r w:rsidR="008B10FD">
          <w:t>, and hence display an appropriate response</w:t>
        </w:r>
      </w:ins>
      <w:ins w:id="2898" w:author="Gerard Blanco Bernal (Student)" w:date="2022-04-10T11:10:00Z">
        <w:r w:rsidR="002076BC">
          <w:t xml:space="preserve"> to the user input</w:t>
        </w:r>
      </w:ins>
      <w:ins w:id="2899" w:author="Gerard Blanco Bernal (Student)" w:date="2022-04-10T11:05:00Z">
        <w:r w:rsidR="008B10FD">
          <w:t>.</w:t>
        </w:r>
      </w:ins>
    </w:p>
    <w:p w14:paraId="57C00853" w14:textId="123E6AFF" w:rsidR="00C8720C" w:rsidRDefault="00C8720C" w:rsidP="002E577D">
      <w:pPr>
        <w:rPr>
          <w:ins w:id="2900" w:author="Gerard Blanco Bernal (Student)" w:date="2022-04-09T21:51:00Z"/>
        </w:rPr>
      </w:pPr>
    </w:p>
    <w:p w14:paraId="56E6DA74" w14:textId="024EDF49" w:rsidR="00C8720C" w:rsidRDefault="00DD6754" w:rsidP="002E577D">
      <w:pPr>
        <w:rPr>
          <w:ins w:id="2901" w:author="Gerard Blanco Bernal (Student)" w:date="2022-04-10T22:50:00Z"/>
        </w:rPr>
      </w:pPr>
      <w:ins w:id="2902" w:author="Gerard Blanco Bernal (Student)" w:date="2022-04-10T11:18:00Z">
        <w:r w:rsidRPr="00DD6754">
          <w:t xml:space="preserve">At this point, the </w:t>
        </w:r>
      </w:ins>
      <w:r w:rsidR="00EE2D55">
        <w:t>ChatBot</w:t>
      </w:r>
      <w:ins w:id="2903" w:author="Gerard Blanco Bernal (Student)" w:date="2022-04-10T11:18:00Z">
        <w:r w:rsidRPr="00DD6754">
          <w:t xml:space="preserve"> was now capable of providing adequate responses to hard coded commands (preceded with a ‘/’) and </w:t>
        </w:r>
      </w:ins>
      <w:r w:rsidR="007933DF">
        <w:t xml:space="preserve">also to a </w:t>
      </w:r>
      <w:ins w:id="2904" w:author="Gerard Blanco Bernal (Student)" w:date="2022-04-10T11:18:00Z">
        <w:r w:rsidRPr="00DD6754">
          <w:t xml:space="preserve">natural language, </w:t>
        </w:r>
      </w:ins>
      <w:r w:rsidR="007933DF">
        <w:t>in this case it was exclusively English</w:t>
      </w:r>
      <w:ins w:id="2905" w:author="Gerard Blanco Bernal (Student)" w:date="2022-04-10T11:18:00Z">
        <w:r w:rsidRPr="00DD6754">
          <w:t>. It could now discern the intent that the user had in mind when asking a question, which was the main user story that this added intelligent functionality aimed to tackle.</w:t>
        </w:r>
      </w:ins>
    </w:p>
    <w:p w14:paraId="26636569" w14:textId="4E362A6F" w:rsidR="00C4308A" w:rsidRDefault="00C4308A" w:rsidP="002D68B4">
      <w:pPr>
        <w:rPr>
          <w:ins w:id="2906" w:author="Gerard Blanco Bernal (Student)" w:date="2022-04-07T23:21:00Z"/>
          <w:b/>
          <w:bCs/>
        </w:rPr>
      </w:pPr>
    </w:p>
    <w:p w14:paraId="0F06D47F" w14:textId="520168FC" w:rsidR="00C4308A" w:rsidRDefault="00C4308A" w:rsidP="002D68B4">
      <w:pPr>
        <w:rPr>
          <w:ins w:id="2907" w:author="Gerard Blanco Bernal (Student)" w:date="2022-04-07T23:21:00Z"/>
          <w:b/>
          <w:bCs/>
        </w:rPr>
      </w:pPr>
      <w:ins w:id="2908" w:author="Gerard Blanco Bernal (Student)" w:date="2022-04-07T23:21:00Z">
        <w:r w:rsidRPr="00C4308A">
          <w:rPr>
            <w:b/>
            <w:bCs/>
          </w:rPr>
          <w:t>5.</w:t>
        </w:r>
        <w:r>
          <w:rPr>
            <w:b/>
            <w:bCs/>
          </w:rPr>
          <w:t>3</w:t>
        </w:r>
        <w:r w:rsidRPr="00C4308A">
          <w:rPr>
            <w:b/>
            <w:bCs/>
          </w:rPr>
          <w:t xml:space="preserve"> </w:t>
        </w:r>
      </w:ins>
      <w:ins w:id="2909" w:author="Gerard Blanco Bernal (Student)" w:date="2022-04-09T15:46:00Z">
        <w:r w:rsidR="0031305E">
          <w:rPr>
            <w:b/>
            <w:bCs/>
          </w:rPr>
          <w:t>Weed Detection</w:t>
        </w:r>
      </w:ins>
    </w:p>
    <w:p w14:paraId="21D2BB25" w14:textId="0831643E" w:rsidR="00C4308A" w:rsidRPr="004161A4" w:rsidRDefault="00C4308A" w:rsidP="002D68B4">
      <w:pPr>
        <w:rPr>
          <w:ins w:id="2910" w:author="Gerard Blanco Bernal (Student)" w:date="2022-04-08T19:26:00Z"/>
          <w:rPrChange w:id="2911" w:author="Gerard Blanco Bernal (Student)" w:date="2022-04-08T19:26:00Z">
            <w:rPr>
              <w:ins w:id="2912" w:author="Gerard Blanco Bernal (Student)" w:date="2022-04-08T19:26:00Z"/>
              <w:b/>
              <w:bCs/>
            </w:rPr>
          </w:rPrChange>
        </w:rPr>
      </w:pPr>
    </w:p>
    <w:p w14:paraId="319CE457" w14:textId="74BB9C28" w:rsidR="005E0B90" w:rsidRDefault="00E431DC" w:rsidP="002D68B4">
      <w:pPr>
        <w:rPr>
          <w:ins w:id="2913" w:author="Gerard Blanco Bernal (Student)" w:date="2022-04-10T12:07:00Z"/>
        </w:rPr>
      </w:pPr>
      <w:ins w:id="2914" w:author="Gerard Blanco Bernal (Student)" w:date="2022-04-08T19:23:00Z">
        <w:r w:rsidRPr="00E431DC">
          <w:t xml:space="preserve"> </w:t>
        </w:r>
      </w:ins>
      <w:ins w:id="2915" w:author="Gerard Blanco Bernal (Student)" w:date="2022-04-10T11:49:00Z">
        <w:r w:rsidR="00743682">
          <w:t xml:space="preserve">In order to provide the prototype with weed detection capabilities, the researcher had to first set up an off-the-shelf object detection model on the </w:t>
        </w:r>
      </w:ins>
      <w:ins w:id="2916" w:author="Gerard Blanco Bernal (Student)" w:date="2022-04-10T11:50:00Z">
        <w:r w:rsidR="00743682">
          <w:t>Raspberry Pi. For this, a pre</w:t>
        </w:r>
      </w:ins>
      <w:ins w:id="2917" w:author="Gerard Blanco Bernal (Student)" w:date="2022-04-10T11:51:00Z">
        <w:r w:rsidR="00743682">
          <w:t>-trained TensorFlow Lite model was downloaded and deployed on the Raspberry Pi.</w:t>
        </w:r>
      </w:ins>
      <w:ins w:id="2918" w:author="Gerard Blanco Bernal (Student)" w:date="2022-04-10T11:55:00Z">
        <w:r w:rsidR="00B10FC5">
          <w:t xml:space="preserve"> This model was used as a </w:t>
        </w:r>
      </w:ins>
      <w:ins w:id="2919" w:author="Gerard Blanco Bernal (Student)" w:date="2022-04-10T11:58:00Z">
        <w:r w:rsidR="00EA5E6E">
          <w:t>steppingstone</w:t>
        </w:r>
      </w:ins>
      <w:ins w:id="2920" w:author="Gerard Blanco Bernal (Student)" w:date="2022-04-10T11:55:00Z">
        <w:r w:rsidR="00B10FC5">
          <w:t xml:space="preserve"> on which to</w:t>
        </w:r>
      </w:ins>
      <w:ins w:id="2921" w:author="Gerard Blanco Bernal (Student)" w:date="2022-04-10T11:56:00Z">
        <w:r w:rsidR="00B10FC5">
          <w:t xml:space="preserve"> later</w:t>
        </w:r>
      </w:ins>
      <w:ins w:id="2922" w:author="Gerard Blanco Bernal (Student)" w:date="2022-04-10T11:55:00Z">
        <w:r w:rsidR="00B10FC5">
          <w:t xml:space="preserve"> </w:t>
        </w:r>
      </w:ins>
      <w:ins w:id="2923" w:author="Gerard Blanco Bernal (Student)" w:date="2022-04-10T11:56:00Z">
        <w:r w:rsidR="00B10FC5">
          <w:t xml:space="preserve">use transfer learning methods </w:t>
        </w:r>
      </w:ins>
      <w:ins w:id="2924" w:author="Gerard Blanco Bernal (Student)" w:date="2022-04-10T11:57:00Z">
        <w:r w:rsidR="00B10FC5">
          <w:t>to reuse this pre-trained model and customize it for the given task at hand.</w:t>
        </w:r>
      </w:ins>
      <w:ins w:id="2925" w:author="Gerard Blanco Bernal (Student)" w:date="2022-04-10T11:58:00Z">
        <w:r w:rsidR="00EA5E6E">
          <w:t xml:space="preserve"> This pre-trained model</w:t>
        </w:r>
      </w:ins>
      <w:ins w:id="2926" w:author="Gerard Blanco Bernal (Student)" w:date="2022-04-10T11:59:00Z">
        <w:r w:rsidR="00EA5E6E">
          <w:t xml:space="preserve"> used </w:t>
        </w:r>
        <w:r w:rsidR="00A10E17">
          <w:t>the EfficientDet-Lite</w:t>
        </w:r>
      </w:ins>
      <w:ins w:id="2927" w:author="Gerard Blanco Bernal (Student)" w:date="2022-05-01T15:19:00Z">
        <w:r w:rsidR="00500050">
          <w:t xml:space="preserve"> 0</w:t>
        </w:r>
      </w:ins>
      <w:ins w:id="2928" w:author="Gerard Blanco Bernal (Student)" w:date="2022-04-10T11:59:00Z">
        <w:r w:rsidR="00A10E17">
          <w:t xml:space="preserve"> architecture. It is a state-</w:t>
        </w:r>
      </w:ins>
      <w:ins w:id="2929" w:author="Gerard Blanco Bernal (Student)" w:date="2022-04-10T12:00:00Z">
        <w:r w:rsidR="00A10E17">
          <w:t>of-the-art object detection model for edge devices such as the Raspberry Pi, although the researcher would later test different architecture</w:t>
        </w:r>
      </w:ins>
      <w:r w:rsidR="001E0AA8">
        <w:t xml:space="preserve"> iterations</w:t>
      </w:r>
      <w:ins w:id="2930" w:author="Gerard Blanco Bernal (Student)" w:date="2022-04-10T12:01:00Z">
        <w:r w:rsidR="00A10E17">
          <w:t xml:space="preserve"> so that </w:t>
        </w:r>
      </w:ins>
      <w:ins w:id="2931" w:author="Gerard Blanco Bernal (Student)" w:date="2022-04-10T12:04:00Z">
        <w:r w:rsidR="00285F19">
          <w:t>this feature would work with the one best suited for the job; it was clear from the be</w:t>
        </w:r>
      </w:ins>
      <w:ins w:id="2932" w:author="Gerard Blanco Bernal (Student)" w:date="2022-04-10T12:05:00Z">
        <w:r w:rsidR="00285F19">
          <w:t>ginning that inference speed was not as high priority as model accuracy</w:t>
        </w:r>
      </w:ins>
      <w:ins w:id="2933" w:author="Gerard Blanco Bernal (Student)" w:date="2022-05-01T15:19:00Z">
        <w:r w:rsidR="00A23712">
          <w:t xml:space="preserve"> as weed detection would only be performed once or twice every day</w:t>
        </w:r>
      </w:ins>
      <w:ins w:id="2934" w:author="Gerard Blanco Bernal (Student)" w:date="2022-04-10T12:04:00Z">
        <w:r w:rsidR="00285F19">
          <w:t>.</w:t>
        </w:r>
      </w:ins>
    </w:p>
    <w:p w14:paraId="660D8234" w14:textId="2F48F090" w:rsidR="00285F19" w:rsidRDefault="00285F19" w:rsidP="002D68B4">
      <w:pPr>
        <w:rPr>
          <w:ins w:id="2935" w:author="Gerard Blanco Bernal (Student)" w:date="2022-04-10T12:07:00Z"/>
        </w:rPr>
      </w:pPr>
    </w:p>
    <w:p w14:paraId="2BD68167" w14:textId="33AA1C5C" w:rsidR="00D6731D" w:rsidRDefault="00285F19" w:rsidP="002D68B4">
      <w:pPr>
        <w:rPr>
          <w:ins w:id="2936" w:author="Gerard Blanco Bernal (Student)" w:date="2022-04-29T20:42:00Z"/>
        </w:rPr>
      </w:pPr>
      <w:ins w:id="2937" w:author="Gerard Blanco Bernal (Student)" w:date="2022-04-10T12:07:00Z">
        <w:r>
          <w:t>Using a camera module for the Raspberry Pi</w:t>
        </w:r>
      </w:ins>
      <w:ins w:id="2938" w:author="Gerard Blanco Bernal (Student)" w:date="2022-04-10T12:32:00Z">
        <w:r w:rsidR="00572007">
          <w:t xml:space="preserve"> and the OpenCV computer vision library, the researcher could feed an image to the model</w:t>
        </w:r>
      </w:ins>
      <w:ins w:id="2939" w:author="Gerard Blanco Bernal (Student)" w:date="2022-04-10T12:33:00Z">
        <w:r w:rsidR="00572007">
          <w:t xml:space="preserve">, and output the score associated to each label from the pre-trained model. </w:t>
        </w:r>
      </w:ins>
      <w:ins w:id="2940" w:author="Gerard Blanco Bernal (Student)" w:date="2022-04-29T20:42:00Z">
        <w:r w:rsidR="00D6731D">
          <w:t>The camera was placed so that it could see the tops of three different stacks of plant pots, this way maximising the possibilities of detecting weeds in any of the three columns</w:t>
        </w:r>
      </w:ins>
      <w:ins w:id="2941" w:author="Gerard Blanco Bernal (Student)" w:date="2022-05-01T15:19:00Z">
        <w:r w:rsidR="00A31408">
          <w:t xml:space="preserve"> (</w:t>
        </w:r>
      </w:ins>
      <w:ins w:id="2942" w:author="Gerard Blanco Bernal (Student)" w:date="2022-05-01T15:20:00Z">
        <w:r w:rsidR="00A31408">
          <w:fldChar w:fldCharType="begin"/>
        </w:r>
        <w:r w:rsidR="00A31408">
          <w:instrText xml:space="preserve"> HYPERLINK  \l "_Appendices" </w:instrText>
        </w:r>
        <w:r w:rsidR="00A31408">
          <w:fldChar w:fldCharType="separate"/>
        </w:r>
        <w:r w:rsidR="00A31408" w:rsidRPr="00A31408">
          <w:rPr>
            <w:rStyle w:val="Hyperlink"/>
          </w:rPr>
          <w:t>Appendix O WeedCameraPOV</w:t>
        </w:r>
        <w:r w:rsidR="00A31408">
          <w:fldChar w:fldCharType="end"/>
        </w:r>
        <w:r w:rsidR="00A31408">
          <w:t>)</w:t>
        </w:r>
      </w:ins>
      <w:ins w:id="2943" w:author="Gerard Blanco Bernal (Student)" w:date="2022-04-29T20:42:00Z">
        <w:r w:rsidR="00D6731D">
          <w:t>.</w:t>
        </w:r>
      </w:ins>
    </w:p>
    <w:p w14:paraId="2A9FD468" w14:textId="77777777" w:rsidR="00D6731D" w:rsidRDefault="00D6731D" w:rsidP="002D68B4">
      <w:pPr>
        <w:rPr>
          <w:ins w:id="2944" w:author="Gerard Blanco Bernal (Student)" w:date="2022-04-29T20:42:00Z"/>
        </w:rPr>
      </w:pPr>
    </w:p>
    <w:p w14:paraId="1C419ED4" w14:textId="5F2F0A02" w:rsidR="00285F19" w:rsidRDefault="00572007" w:rsidP="002D68B4">
      <w:pPr>
        <w:rPr>
          <w:ins w:id="2945" w:author="Gerard Blanco Bernal (Student)" w:date="2022-04-10T12:05:00Z"/>
        </w:rPr>
      </w:pPr>
      <w:ins w:id="2946" w:author="Gerard Blanco Bernal (Student)" w:date="2022-04-10T12:33:00Z">
        <w:r>
          <w:t>The object detection model would a</w:t>
        </w:r>
      </w:ins>
      <w:ins w:id="2947" w:author="Gerard Blanco Bernal (Student)" w:date="2022-04-10T12:34:00Z">
        <w:r>
          <w:t xml:space="preserve">lso set the bounding box coordinates for the </w:t>
        </w:r>
      </w:ins>
      <w:r w:rsidR="001E0AA8">
        <w:t>detected object</w:t>
      </w:r>
      <w:ins w:id="2948" w:author="Gerard Blanco Bernal (Student)" w:date="2022-04-10T12:34:00Z">
        <w:r>
          <w:t>.</w:t>
        </w:r>
      </w:ins>
      <w:ins w:id="2949" w:author="Gerard Blanco Bernal (Student)" w:date="2022-04-10T12:35:00Z">
        <w:r>
          <w:t xml:space="preserve"> Although this was a functioning object detection in and of itself, it was not tailored to the user requirements and would not distingui</w:t>
        </w:r>
      </w:ins>
      <w:ins w:id="2950" w:author="Gerard Blanco Bernal (Student)" w:date="2022-04-10T12:36:00Z">
        <w:r>
          <w:t>sh between different plants, so the researcher had to use this pre-trained model as a template and customize it by training it on new data, in this case images of weeds.</w:t>
        </w:r>
      </w:ins>
    </w:p>
    <w:p w14:paraId="5DA0B931" w14:textId="3FB4B645" w:rsidR="00285F19" w:rsidRDefault="00285F19" w:rsidP="002D68B4">
      <w:pPr>
        <w:rPr>
          <w:ins w:id="2951" w:author="Gerard Blanco Bernal (Student)" w:date="2022-04-10T12:41:00Z"/>
        </w:rPr>
      </w:pPr>
    </w:p>
    <w:p w14:paraId="12C142FF" w14:textId="6819808E" w:rsidR="00D0066D" w:rsidRDefault="00D0066D" w:rsidP="002D68B4">
      <w:pPr>
        <w:rPr>
          <w:ins w:id="2952" w:author="Gerard Blanco Bernal (Student)" w:date="2022-04-10T12:46:00Z"/>
        </w:rPr>
      </w:pPr>
      <w:ins w:id="2953" w:author="Gerard Blanco Bernal (Student)" w:date="2022-04-10T12:41:00Z">
        <w:r>
          <w:t>The first step was to collect and label training images so that a new training dataset could be used on the model.</w:t>
        </w:r>
      </w:ins>
      <w:ins w:id="2954" w:author="Gerard Blanco Bernal (Student)" w:date="2022-04-10T12:42:00Z">
        <w:r w:rsidR="008371B9">
          <w:t xml:space="preserve"> It would be far too laborious</w:t>
        </w:r>
      </w:ins>
      <w:ins w:id="2955" w:author="Gerard Blanco Bernal (Student)" w:date="2022-04-10T12:43:00Z">
        <w:r w:rsidR="008371B9">
          <w:t>, if not impossible,</w:t>
        </w:r>
      </w:ins>
      <w:ins w:id="2956" w:author="Gerard Blanco Bernal (Student)" w:date="2022-04-10T12:42:00Z">
        <w:r w:rsidR="008371B9">
          <w:t xml:space="preserve"> to manually collect images of all the weeds that </w:t>
        </w:r>
      </w:ins>
      <w:ins w:id="2957" w:author="Gerard Blanco Bernal (Student)" w:date="2022-04-10T12:43:00Z">
        <w:r w:rsidR="008371B9">
          <w:t>were common to all different regions and climates of the world. For this reason, the researcher decided to simply focus on a specific weed that grew i</w:t>
        </w:r>
      </w:ins>
      <w:ins w:id="2958" w:author="Gerard Blanco Bernal (Student)" w:date="2022-04-10T12:44:00Z">
        <w:r w:rsidR="008371B9">
          <w:t>n the area and climate in which the prototype was being developed, and this would serve as a good indication of how well the object detection model could distinguish weeds from other plants</w:t>
        </w:r>
      </w:ins>
      <w:r w:rsidR="006243B1">
        <w:t xml:space="preserve">, essentially serving as a </w:t>
      </w:r>
      <w:r w:rsidR="007933DF">
        <w:t>proof of concept</w:t>
      </w:r>
      <w:r w:rsidR="006243B1">
        <w:t>.</w:t>
      </w:r>
    </w:p>
    <w:p w14:paraId="4B021151" w14:textId="295F1B6E" w:rsidR="008371B9" w:rsidRDefault="008371B9" w:rsidP="002D68B4">
      <w:pPr>
        <w:rPr>
          <w:ins w:id="2959" w:author="Gerard Blanco Bernal (Student)" w:date="2022-04-10T12:46:00Z"/>
        </w:rPr>
      </w:pPr>
    </w:p>
    <w:p w14:paraId="40AC1DFB" w14:textId="7FACD149" w:rsidR="008371B9" w:rsidRDefault="008371B9" w:rsidP="002D68B4">
      <w:pPr>
        <w:rPr>
          <w:ins w:id="2960" w:author="Gerard Blanco Bernal (Student)" w:date="2022-04-10T12:05:00Z"/>
        </w:rPr>
      </w:pPr>
      <w:ins w:id="2961" w:author="Gerard Blanco Bernal (Student)" w:date="2022-04-10T12:46:00Z">
        <w:r>
          <w:t xml:space="preserve">The researcher would use a digital camera to capture as many </w:t>
        </w:r>
      </w:ins>
      <w:ins w:id="2962" w:author="Gerard Blanco Bernal (Student)" w:date="2022-04-10T12:47:00Z">
        <w:r>
          <w:t xml:space="preserve">different images as possible of the specific </w:t>
        </w:r>
      </w:ins>
      <w:ins w:id="2963" w:author="Gerard Blanco Bernal (Student)" w:date="2022-04-10T12:48:00Z">
        <w:r w:rsidR="00AD2ED3">
          <w:t>type</w:t>
        </w:r>
      </w:ins>
      <w:ins w:id="2964" w:author="Gerard Blanco Bernal (Student)" w:date="2022-04-10T12:47:00Z">
        <w:r>
          <w:t xml:space="preserve"> of weed that that model was going to be trained to detect.</w:t>
        </w:r>
      </w:ins>
      <w:ins w:id="2965" w:author="Gerard Blanco Bernal (Student)" w:date="2022-04-10T12:48:00Z">
        <w:r w:rsidR="00AD2ED3">
          <w:t xml:space="preserve"> These images would then be loaded into LabelImg, an open-source graphical image annotation tool, to manually set the bounding boxes and labels </w:t>
        </w:r>
      </w:ins>
      <w:ins w:id="2966" w:author="Gerard Blanco Bernal (Student)" w:date="2022-04-10T12:49:00Z">
        <w:r w:rsidR="00AD2ED3">
          <w:t>for the weeds in each image. In general, the more images collected, the better the model would be trained. However, because the researcher was using a tran</w:t>
        </w:r>
      </w:ins>
      <w:ins w:id="2967" w:author="Gerard Blanco Bernal (Student)" w:date="2022-04-10T12:50:00Z">
        <w:r w:rsidR="00AD2ED3">
          <w:t>sfer learning technique to train the model, the dataset could be relatively smaller and still work.</w:t>
        </w:r>
      </w:ins>
    </w:p>
    <w:p w14:paraId="4C178D34" w14:textId="3E90D5CA" w:rsidR="005E0B90" w:rsidRDefault="005E0B90" w:rsidP="002D68B4">
      <w:pPr>
        <w:rPr>
          <w:ins w:id="2968" w:author="Gerard Blanco Bernal (Student)" w:date="2022-04-08T11:29:00Z"/>
        </w:rPr>
      </w:pPr>
    </w:p>
    <w:p w14:paraId="3102D5E2" w14:textId="77777777" w:rsidR="00AD3D35" w:rsidRDefault="00AD3D35" w:rsidP="002D68B4">
      <w:pPr>
        <w:rPr>
          <w:ins w:id="2969" w:author="Gerard Blanco Bernal (Student)" w:date="2022-04-10T13:05:00Z"/>
        </w:rPr>
      </w:pPr>
    </w:p>
    <w:p w14:paraId="55666E50" w14:textId="6FF10ADC" w:rsidR="005E0B90" w:rsidRDefault="00076B72" w:rsidP="002D68B4">
      <w:pPr>
        <w:rPr>
          <w:ins w:id="2970" w:author="Gerard Blanco Bernal (Student)" w:date="2022-04-10T12:51:00Z"/>
        </w:rPr>
      </w:pPr>
      <w:ins w:id="2971" w:author="Gerard Blanco Bernal (Student)" w:date="2022-04-13T10:15:00Z">
        <w:r w:rsidRPr="00076B72">
          <w:rPr>
            <w:noProof/>
          </w:rPr>
          <w:drawing>
            <wp:inline distT="0" distB="0" distL="0" distR="0" wp14:anchorId="0D3A9B54" wp14:editId="4288C901">
              <wp:extent cx="3003550" cy="2265045"/>
              <wp:effectExtent l="0" t="0" r="6350" b="190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39"/>
                      <a:stretch>
                        <a:fillRect/>
                      </a:stretch>
                    </pic:blipFill>
                    <pic:spPr>
                      <a:xfrm>
                        <a:off x="0" y="0"/>
                        <a:ext cx="3003550" cy="2265045"/>
                      </a:xfrm>
                      <a:prstGeom prst="rect">
                        <a:avLst/>
                      </a:prstGeom>
                    </pic:spPr>
                  </pic:pic>
                </a:graphicData>
              </a:graphic>
            </wp:inline>
          </w:drawing>
        </w:r>
      </w:ins>
    </w:p>
    <w:p w14:paraId="3FB5BADD" w14:textId="237D8D1E" w:rsidR="00AD2ED3" w:rsidRDefault="00AD2ED3" w:rsidP="002D68B4">
      <w:pPr>
        <w:rPr>
          <w:ins w:id="2972" w:author="Gerard Blanco Bernal (Student)" w:date="2022-04-10T13:05:00Z"/>
        </w:rPr>
      </w:pPr>
    </w:p>
    <w:p w14:paraId="31721A0A" w14:textId="4CC0A9C6" w:rsidR="00AD2ED3" w:rsidRPr="009126E4" w:rsidRDefault="009126E4" w:rsidP="009126E4">
      <w:pPr>
        <w:jc w:val="center"/>
        <w:rPr>
          <w:i/>
          <w:iCs/>
        </w:rPr>
      </w:pPr>
      <w:r>
        <w:rPr>
          <w:i/>
          <w:iCs/>
        </w:rPr>
        <w:t>Figure 2</w:t>
      </w:r>
      <w:ins w:id="2973" w:author="Gerard Blanco Bernal (Student)" w:date="2022-05-03T08:06:00Z">
        <w:r w:rsidR="007D098B">
          <w:rPr>
            <w:i/>
            <w:iCs/>
          </w:rPr>
          <w:t>2</w:t>
        </w:r>
      </w:ins>
      <w:del w:id="2974" w:author="Gerard Blanco Bernal (Student)" w:date="2022-05-03T08:06:00Z">
        <w:r w:rsidDel="007D098B">
          <w:rPr>
            <w:i/>
            <w:iCs/>
          </w:rPr>
          <w:delText>1</w:delText>
        </w:r>
      </w:del>
      <w:r>
        <w:rPr>
          <w:i/>
          <w:iCs/>
        </w:rPr>
        <w:t>. LabelImg being used to annotate images with labels for each object.</w:t>
      </w:r>
    </w:p>
    <w:p w14:paraId="729EE78A" w14:textId="77777777" w:rsidR="009126E4" w:rsidRDefault="009126E4" w:rsidP="002D68B4">
      <w:pPr>
        <w:rPr>
          <w:ins w:id="2975" w:author="Gerard Blanco Bernal (Student)" w:date="2022-04-10T12:51:00Z"/>
        </w:rPr>
      </w:pPr>
    </w:p>
    <w:p w14:paraId="177C8E4F" w14:textId="77777777" w:rsidR="009126E4" w:rsidRDefault="009126E4" w:rsidP="002D68B4"/>
    <w:p w14:paraId="01C78703" w14:textId="175EC265" w:rsidR="00AD2ED3" w:rsidRDefault="00AD2ED3" w:rsidP="002D68B4">
      <w:pPr>
        <w:rPr>
          <w:ins w:id="2976" w:author="Gerard Blanco Bernal (Student)" w:date="2022-04-10T13:03:00Z"/>
        </w:rPr>
      </w:pPr>
      <w:ins w:id="2977" w:author="Gerard Blanco Bernal (Student)" w:date="2022-04-10T12:51:00Z">
        <w:r>
          <w:t>The image above shows LabelImg being used to annotate each image with the required label</w:t>
        </w:r>
      </w:ins>
      <w:ins w:id="2978" w:author="Gerard Blanco Bernal (Student)" w:date="2022-04-10T12:52:00Z">
        <w:r>
          <w:t>. Although the researcher only wanted to detect a single type of weed, an attempt to</w:t>
        </w:r>
        <w:r w:rsidR="008A0F1A">
          <w:t xml:space="preserve"> differentiate between the different stages of the weed’s life cycle was going to be made. This way, if the model could detect the weed whi</w:t>
        </w:r>
      </w:ins>
      <w:ins w:id="2979" w:author="Gerard Blanco Bernal (Student)" w:date="2022-04-10T12:53:00Z">
        <w:r w:rsidR="008A0F1A">
          <w:t xml:space="preserve">le still in its early life before the seeds from a mature plant were scattered across the greenhouse, </w:t>
        </w:r>
      </w:ins>
      <w:ins w:id="2980" w:author="Gerard Blanco Bernal (Student)" w:date="2022-04-10T12:54:00Z">
        <w:r w:rsidR="008A0F1A">
          <w:t xml:space="preserve">it could save the end user from having to deal with weeds continuously. Consequently, the weed’s life cycle stages were to be divided into </w:t>
        </w:r>
      </w:ins>
      <w:ins w:id="2981" w:author="Gerard Blanco Bernal (Student)" w:date="2022-04-10T12:55:00Z">
        <w:r w:rsidR="008A0F1A">
          <w:t>‘</w:t>
        </w:r>
      </w:ins>
      <w:ins w:id="2982" w:author="Gerard Blanco Bernal (Student)" w:date="2022-04-13T10:09:00Z">
        <w:r w:rsidR="00084F04">
          <w:t>WeedStage1</w:t>
        </w:r>
      </w:ins>
      <w:ins w:id="2983" w:author="Gerard Blanco Bernal (Student)" w:date="2022-04-10T12:55:00Z">
        <w:r w:rsidR="008A0F1A">
          <w:t>’, ‘</w:t>
        </w:r>
      </w:ins>
      <w:ins w:id="2984" w:author="Gerard Blanco Bernal (Student)" w:date="2022-04-13T10:10:00Z">
        <w:r w:rsidR="00084F04">
          <w:t>Weed’</w:t>
        </w:r>
      </w:ins>
      <w:ins w:id="2985" w:author="Gerard Blanco Bernal (Student)" w:date="2022-04-10T12:55:00Z">
        <w:r w:rsidR="008A0F1A">
          <w:t>, and ‘</w:t>
        </w:r>
      </w:ins>
      <w:ins w:id="2986" w:author="Gerard Blanco Bernal (Student)" w:date="2022-04-13T10:10:00Z">
        <w:r w:rsidR="00084F04">
          <w:t>WeedBloom</w:t>
        </w:r>
      </w:ins>
      <w:ins w:id="2987" w:author="Gerard Blanco Bernal (Student)" w:date="2022-04-12T17:33:00Z">
        <w:r w:rsidR="00936872">
          <w:t>’</w:t>
        </w:r>
      </w:ins>
      <w:ins w:id="2988" w:author="Gerard Blanco Bernal (Student)" w:date="2022-04-10T12:55:00Z">
        <w:r w:rsidR="008A0F1A">
          <w:t xml:space="preserve">, where </w:t>
        </w:r>
      </w:ins>
      <w:ins w:id="2989" w:author="Gerard Blanco Bernal (Student)" w:date="2022-04-13T10:10:00Z">
        <w:r w:rsidR="00084F04">
          <w:t>WeedStage1 would denote the seedling stage, Weed would denote the yellow flower stage and WeedBloom</w:t>
        </w:r>
      </w:ins>
      <w:ins w:id="2990" w:author="Gerard Blanco Bernal (Student)" w:date="2022-04-10T12:55:00Z">
        <w:r w:rsidR="008A0F1A">
          <w:t xml:space="preserve"> would denote the final stage of the weed’s life cycle </w:t>
        </w:r>
      </w:ins>
      <w:ins w:id="2991" w:author="Gerard Blanco Bernal (Student)" w:date="2022-05-01T15:22:00Z">
        <w:r w:rsidR="00A31408">
          <w:t>with the white dandelion-flower-like appearance</w:t>
        </w:r>
      </w:ins>
      <w:ins w:id="2992" w:author="Gerard Blanco Bernal (Student)" w:date="2022-04-10T12:56:00Z">
        <w:r w:rsidR="008A0F1A">
          <w:t xml:space="preserve">. </w:t>
        </w:r>
        <w:r w:rsidR="008A0F1A">
          <w:lastRenderedPageBreak/>
          <w:t xml:space="preserve">Once this annotation process was complete, the training data would be composed of </w:t>
        </w:r>
      </w:ins>
      <w:ins w:id="2993" w:author="Gerard Blanco Bernal (Student)" w:date="2022-04-10T12:57:00Z">
        <w:r w:rsidR="008A0F1A">
          <w:t>JPG images and XML annotations for each image.</w:t>
        </w:r>
        <w:r w:rsidR="001B09E1">
          <w:t xml:space="preserve"> The researcher would split the collected data in</w:t>
        </w:r>
      </w:ins>
      <w:ins w:id="2994" w:author="Gerard Blanco Bernal (Student)" w:date="2022-04-10T12:58:00Z">
        <w:r w:rsidR="001B09E1">
          <w:t>to an 80:20 ratio of training and validating data as was the general rule of thumb when dividing datasets [</w:t>
        </w:r>
      </w:ins>
      <w:ins w:id="2995" w:author="Gerard Blanco Bernal (Student)" w:date="2022-04-14T22:13:00Z">
        <w:r w:rsidR="00E63A1D">
          <w:fldChar w:fldCharType="begin"/>
        </w:r>
        <w:r w:rsidR="00E63A1D">
          <w:instrText xml:space="preserve"> HYPERLINK  \l "_References" </w:instrText>
        </w:r>
        <w:r w:rsidR="00E63A1D">
          <w:fldChar w:fldCharType="separate"/>
        </w:r>
        <w:r w:rsidR="00E63A1D" w:rsidRPr="00E63A1D">
          <w:rPr>
            <w:rStyle w:val="Hyperlink"/>
          </w:rPr>
          <w:t>36</w:t>
        </w:r>
        <w:r w:rsidR="00E63A1D">
          <w:fldChar w:fldCharType="end"/>
        </w:r>
      </w:ins>
      <w:ins w:id="2996" w:author="Gerard Blanco Bernal (Student)" w:date="2022-04-10T12:58:00Z">
        <w:r w:rsidR="001B09E1">
          <w:t>].</w:t>
        </w:r>
      </w:ins>
      <w:ins w:id="2997" w:author="Gerard Blanco Bernal (Student)" w:date="2022-04-10T13:10:00Z">
        <w:r w:rsidR="00947D07">
          <w:t xml:space="preserve"> </w:t>
        </w:r>
      </w:ins>
      <w:ins w:id="2998" w:author="Gerard Blanco Bernal (Student)" w:date="2022-04-10T13:11:00Z">
        <w:r w:rsidR="00947D07">
          <w:t>The training dataset would hold the image examples used to fit the machine le</w:t>
        </w:r>
      </w:ins>
      <w:ins w:id="2999" w:author="Gerard Blanco Bernal (Student)" w:date="2022-04-10T13:12:00Z">
        <w:r w:rsidR="00947D07">
          <w:t>arning model during the learning process</w:t>
        </w:r>
        <w:r w:rsidR="006753C7">
          <w:t>; for a classification task</w:t>
        </w:r>
      </w:ins>
      <w:ins w:id="3000" w:author="Gerard Blanco Bernal (Student)" w:date="2022-04-10T13:13:00Z">
        <w:r w:rsidR="006753C7">
          <w:t xml:space="preserve"> like this one, a supervised learning algorithm would help in determining which </w:t>
        </w:r>
      </w:ins>
      <w:ins w:id="3001" w:author="Gerard Blanco Bernal (Student)" w:date="2022-04-10T13:14:00Z">
        <w:r w:rsidR="006753C7">
          <w:t xml:space="preserve">combinations of variables and features generate a good predictive model. As for the validation dataset, it would be </w:t>
        </w:r>
      </w:ins>
      <w:ins w:id="3002" w:author="Gerard Blanco Bernal (Student)" w:date="2022-04-10T13:15:00Z">
        <w:r w:rsidR="006753C7">
          <w:t xml:space="preserve">a sample of data held back when training the model which </w:t>
        </w:r>
      </w:ins>
      <w:r w:rsidR="00135345">
        <w:t>would</w:t>
      </w:r>
      <w:ins w:id="3003" w:author="Gerard Blanco Bernal (Student)" w:date="2022-04-10T13:15:00Z">
        <w:r w:rsidR="006753C7">
          <w:t xml:space="preserve"> then </w:t>
        </w:r>
      </w:ins>
      <w:r w:rsidR="00135345">
        <w:t xml:space="preserve">be </w:t>
      </w:r>
      <w:ins w:id="3004" w:author="Gerard Blanco Bernal (Student)" w:date="2022-04-10T13:15:00Z">
        <w:r w:rsidR="006753C7">
          <w:t xml:space="preserve">used to give the researcher an </w:t>
        </w:r>
        <w:r w:rsidR="00535AF4">
          <w:t xml:space="preserve">unbiased </w:t>
        </w:r>
        <w:r w:rsidR="006753C7">
          <w:t>estimate of the skill of the final tuned model.</w:t>
        </w:r>
      </w:ins>
    </w:p>
    <w:p w14:paraId="5EE76F47" w14:textId="6FA4D068" w:rsidR="00AD3D35" w:rsidRDefault="00AD3D35" w:rsidP="002D68B4">
      <w:pPr>
        <w:rPr>
          <w:ins w:id="3005" w:author="Gerard Blanco Bernal (Student)" w:date="2022-04-10T13:03:00Z"/>
        </w:rPr>
      </w:pPr>
    </w:p>
    <w:p w14:paraId="28F6FA79" w14:textId="71569186" w:rsidR="00055B0E" w:rsidRDefault="00AD3D35" w:rsidP="002D68B4">
      <w:pPr>
        <w:rPr>
          <w:ins w:id="3006" w:author="Gerard Blanco Bernal (Student)" w:date="2022-04-10T13:17:00Z"/>
        </w:rPr>
      </w:pPr>
      <w:ins w:id="3007" w:author="Gerard Blanco Bernal (Student)" w:date="2022-04-10T13:03:00Z">
        <w:r>
          <w:t xml:space="preserve">As stated in the design of this feature, the researcher would </w:t>
        </w:r>
      </w:ins>
      <w:ins w:id="3008" w:author="Gerard Blanco Bernal (Student)" w:date="2022-04-10T13:04:00Z">
        <w:r>
          <w:t>then use TensorFlow Lite Model Maker, a Python library that allowed for the tr</w:t>
        </w:r>
      </w:ins>
      <w:ins w:id="3009" w:author="Gerard Blanco Bernal (Student)" w:date="2022-04-10T13:05:00Z">
        <w:r>
          <w:t>aining of an object detection model using custom datasets in just a few lines of code.</w:t>
        </w:r>
      </w:ins>
      <w:ins w:id="3010" w:author="Gerard Blanco Bernal (Student)" w:date="2022-04-10T13:17:00Z">
        <w:r w:rsidR="00055B0E">
          <w:t xml:space="preserve"> </w:t>
        </w:r>
      </w:ins>
      <w:ins w:id="3011" w:author="Gerard Blanco Bernal (Student)" w:date="2022-04-10T13:06:00Z">
        <w:r>
          <w:t>The model would be trained on Google Collab</w:t>
        </w:r>
      </w:ins>
      <w:ins w:id="3012" w:author="Gerard Blanco Bernal (Student)" w:date="2022-05-03T08:16:00Z">
        <w:r w:rsidR="00575FCB">
          <w:t xml:space="preserve"> (see </w:t>
        </w:r>
        <w:r w:rsidR="00575FCB">
          <w:fldChar w:fldCharType="begin"/>
        </w:r>
        <w:r w:rsidR="00575FCB">
          <w:instrText xml:space="preserve"> HYPERLINK  \l "_Appendices" </w:instrText>
        </w:r>
        <w:r w:rsidR="00575FCB">
          <w:fldChar w:fldCharType="separate"/>
        </w:r>
        <w:r w:rsidR="00575FCB" w:rsidRPr="00575FCB">
          <w:rPr>
            <w:rStyle w:val="Hyperlink"/>
          </w:rPr>
          <w:t>Appendix D</w:t>
        </w:r>
        <w:r w:rsidR="00575FCB">
          <w:fldChar w:fldCharType="end"/>
        </w:r>
        <w:r w:rsidR="00575FCB">
          <w:t>)</w:t>
        </w:r>
      </w:ins>
      <w:ins w:id="3013" w:author="Gerard Blanco Bernal (Student)" w:date="2022-04-10T13:06:00Z">
        <w:r>
          <w:t xml:space="preserve">, an online tool from Google </w:t>
        </w:r>
      </w:ins>
      <w:ins w:id="3014" w:author="Gerard Blanco Bernal (Student)" w:date="2022-04-10T13:07:00Z">
        <w:r>
          <w:t>that gave the researcher free access to computing resources to train machine learning models.</w:t>
        </w:r>
      </w:ins>
      <w:ins w:id="3015" w:author="Gerard Blanco Bernal (Student)" w:date="2022-04-10T13:10:00Z">
        <w:r w:rsidR="00947D07">
          <w:t xml:space="preserve"> </w:t>
        </w:r>
      </w:ins>
    </w:p>
    <w:p w14:paraId="124DDDC3" w14:textId="2A801D5A" w:rsidR="00055B0E" w:rsidRDefault="00055B0E" w:rsidP="002D68B4">
      <w:pPr>
        <w:rPr>
          <w:ins w:id="3016" w:author="Gerard Blanco Bernal (Student)" w:date="2022-04-10T13:17:00Z"/>
        </w:rPr>
      </w:pPr>
    </w:p>
    <w:p w14:paraId="19DBCCC6" w14:textId="11BBD9B9" w:rsidR="00AD2ED3" w:rsidRDefault="00947D07" w:rsidP="002D68B4">
      <w:pPr>
        <w:rPr>
          <w:ins w:id="3017" w:author="Gerard Blanco Bernal (Student)" w:date="2022-04-08T11:29:00Z"/>
        </w:rPr>
      </w:pPr>
      <w:ins w:id="3018" w:author="Gerard Blanco Bernal (Student)" w:date="2022-04-10T13:10:00Z">
        <w:r>
          <w:t>After loading the training and validating datasets into Google Collab</w:t>
        </w:r>
      </w:ins>
      <w:ins w:id="3019" w:author="Gerard Blanco Bernal (Student)" w:date="2022-04-10T13:18:00Z">
        <w:r w:rsidR="002B2A25">
          <w:t>, the specific iteration of the EfficientDet-Lite family of model architectures could be selected.</w:t>
        </w:r>
      </w:ins>
    </w:p>
    <w:p w14:paraId="63C372C2" w14:textId="3ACAFFC5" w:rsidR="005E0B90" w:rsidRDefault="005E0B90" w:rsidP="002D68B4">
      <w:pPr>
        <w:rPr>
          <w:ins w:id="3020" w:author="Gerard Blanco Bernal (Student)" w:date="2022-04-10T13:19:00Z"/>
        </w:rPr>
      </w:pPr>
    </w:p>
    <w:p w14:paraId="18C2EF60" w14:textId="7B18CCA1" w:rsidR="002B2A25" w:rsidRDefault="002B2A25" w:rsidP="002D68B4">
      <w:pPr>
        <w:rPr>
          <w:ins w:id="3021" w:author="Gerard Blanco Bernal (Student)" w:date="2022-04-10T13:19:00Z"/>
        </w:rPr>
      </w:pPr>
    </w:p>
    <w:p w14:paraId="71662E82" w14:textId="450A678A" w:rsidR="007C0327" w:rsidRDefault="00223AC6" w:rsidP="00582E86">
      <w:pPr>
        <w:rPr>
          <w:ins w:id="3022" w:author="Gerard Blanco Bernal (Student)" w:date="2022-04-10T15:12:00Z"/>
        </w:rPr>
      </w:pPr>
      <w:ins w:id="3023" w:author="Gerard Blanco Bernal (Student)" w:date="2022-04-10T15:28:00Z">
        <w:r w:rsidRPr="00223AC6">
          <w:rPr>
            <w:bCs/>
            <w:noProof/>
            <w:color w:val="000000"/>
            <w:szCs w:val="19"/>
          </w:rPr>
          <w:drawing>
            <wp:inline distT="0" distB="0" distL="0" distR="0" wp14:anchorId="3B32F5F8" wp14:editId="317081BE">
              <wp:extent cx="3003550" cy="1188720"/>
              <wp:effectExtent l="0" t="0" r="635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0"/>
                      <a:stretch>
                        <a:fillRect/>
                      </a:stretch>
                    </pic:blipFill>
                    <pic:spPr>
                      <a:xfrm>
                        <a:off x="0" y="0"/>
                        <a:ext cx="3003550" cy="1188720"/>
                      </a:xfrm>
                      <a:prstGeom prst="rect">
                        <a:avLst/>
                      </a:prstGeom>
                    </pic:spPr>
                  </pic:pic>
                </a:graphicData>
              </a:graphic>
            </wp:inline>
          </w:drawing>
        </w:r>
      </w:ins>
    </w:p>
    <w:p w14:paraId="117EF02E" w14:textId="68490C81" w:rsidR="007C0327" w:rsidRDefault="007C0327" w:rsidP="00582E86">
      <w:pPr>
        <w:rPr>
          <w:ins w:id="3024" w:author="Gerard Blanco Bernal (Student)" w:date="2022-04-10T15:30:00Z"/>
        </w:rPr>
      </w:pPr>
    </w:p>
    <w:p w14:paraId="55719EEF" w14:textId="577C3B51" w:rsidR="00223AC6" w:rsidRPr="00152B98" w:rsidRDefault="00152B98">
      <w:pPr>
        <w:jc w:val="center"/>
        <w:rPr>
          <w:ins w:id="3025" w:author="Gerard Blanco Bernal (Student)" w:date="2022-04-10T15:30:00Z"/>
          <w:i/>
          <w:iCs/>
        </w:rPr>
        <w:pPrChange w:id="3026" w:author="Gerard Blanco Bernal (Student)" w:date="2022-04-10T15:31:00Z">
          <w:pPr/>
        </w:pPrChange>
      </w:pPr>
      <w:r w:rsidRPr="00152B98">
        <w:rPr>
          <w:i/>
          <w:iCs/>
        </w:rPr>
        <w:t>Figure 2</w:t>
      </w:r>
      <w:ins w:id="3027" w:author="Gerard Blanco Bernal (Student)" w:date="2022-05-03T08:07:00Z">
        <w:r w:rsidR="007D098B">
          <w:rPr>
            <w:i/>
            <w:iCs/>
          </w:rPr>
          <w:t>3</w:t>
        </w:r>
      </w:ins>
      <w:del w:id="3028" w:author="Gerard Blanco Bernal (Student)" w:date="2022-05-03T08:07:00Z">
        <w:r w:rsidRPr="00152B98" w:rsidDel="007D098B">
          <w:rPr>
            <w:i/>
            <w:iCs/>
          </w:rPr>
          <w:delText>2</w:delText>
        </w:r>
      </w:del>
      <w:ins w:id="3029" w:author="Gerard Blanco Bernal (Student)" w:date="2022-04-10T15:30:00Z">
        <w:r w:rsidR="00223AC6" w:rsidRPr="00152B98">
          <w:rPr>
            <w:i/>
            <w:iCs/>
          </w:rPr>
          <w:t xml:space="preserve">. Shows the different performances of the </w:t>
        </w:r>
      </w:ins>
      <w:ins w:id="3030" w:author="Gerard Blanco Bernal (Student)" w:date="2022-04-10T15:31:00Z">
        <w:r w:rsidR="00223AC6" w:rsidRPr="00152B98">
          <w:rPr>
            <w:i/>
            <w:iCs/>
          </w:rPr>
          <w:t>EfficientDet-Lite model architecture iterations.</w:t>
        </w:r>
      </w:ins>
    </w:p>
    <w:p w14:paraId="20376276" w14:textId="27D85713" w:rsidR="00223AC6" w:rsidRDefault="00223AC6" w:rsidP="00582E86">
      <w:pPr>
        <w:rPr>
          <w:ins w:id="3031" w:author="Gerard Blanco Bernal (Student)" w:date="2022-04-10T15:10:00Z"/>
        </w:rPr>
      </w:pPr>
    </w:p>
    <w:p w14:paraId="1829B557" w14:textId="53FC68AB" w:rsidR="006B63B6" w:rsidRDefault="00223AC6" w:rsidP="002D68B4">
      <w:pPr>
        <w:rPr>
          <w:ins w:id="3032" w:author="Gerard Blanco Bernal (Student)" w:date="2022-04-10T13:33:00Z"/>
        </w:rPr>
      </w:pPr>
      <w:ins w:id="3033" w:author="Gerard Blanco Bernal (Student)" w:date="2022-04-10T15:28:00Z">
        <w:r>
          <w:t xml:space="preserve">When selecting the </w:t>
        </w:r>
        <w:r w:rsidRPr="00223AC6">
          <w:t>EfficientDet-Lite</w:t>
        </w:r>
        <w:r>
          <w:t xml:space="preserve"> model architecture, latency (inference speed) was not </w:t>
        </w:r>
      </w:ins>
      <w:ins w:id="3034" w:author="Gerard Blanco Bernal (Student)" w:date="2022-04-10T15:29:00Z">
        <w:r>
          <w:t xml:space="preserve">a determining factor as stated previously. The only </w:t>
        </w:r>
      </w:ins>
      <w:r w:rsidR="00423308">
        <w:t>influencing factor</w:t>
      </w:r>
      <w:ins w:id="3035" w:author="Gerard Blanco Bernal (Student)" w:date="2022-04-10T15:29:00Z">
        <w:r>
          <w:t xml:space="preserve"> was the Average Precision. In </w:t>
        </w:r>
      </w:ins>
      <w:r w:rsidR="00152B98">
        <w:t>Figure 2</w:t>
      </w:r>
      <w:ins w:id="3036" w:author="Gerard Blanco Bernal (Student)" w:date="2022-05-03T08:07:00Z">
        <w:r w:rsidR="007D098B">
          <w:t>3</w:t>
        </w:r>
      </w:ins>
      <w:del w:id="3037" w:author="Gerard Blanco Bernal (Student)" w:date="2022-05-03T08:07:00Z">
        <w:r w:rsidR="00152B98" w:rsidDel="007D098B">
          <w:delText>2</w:delText>
        </w:r>
      </w:del>
      <w:ins w:id="3038" w:author="Gerard Blanco Bernal (Student)" w:date="2022-04-10T15:30:00Z">
        <w:r>
          <w:t xml:space="preserve"> above, the average precision is measured against the COCO 2017 validation set [</w:t>
        </w:r>
      </w:ins>
      <w:ins w:id="3039" w:author="Gerard Blanco Bernal (Student)" w:date="2022-04-14T22:13:00Z">
        <w:r w:rsidR="00E63A1D">
          <w:fldChar w:fldCharType="begin"/>
        </w:r>
        <w:r w:rsidR="00E63A1D">
          <w:instrText xml:space="preserve"> HYPERLINK  \l "_References" </w:instrText>
        </w:r>
        <w:r w:rsidR="00E63A1D">
          <w:fldChar w:fldCharType="separate"/>
        </w:r>
        <w:r w:rsidR="00E63A1D" w:rsidRPr="00E63A1D">
          <w:rPr>
            <w:rStyle w:val="Hyperlink"/>
          </w:rPr>
          <w:t>37</w:t>
        </w:r>
        <w:r w:rsidR="00E63A1D">
          <w:fldChar w:fldCharType="end"/>
        </w:r>
      </w:ins>
      <w:ins w:id="3040" w:author="Gerard Blanco Bernal (Student)" w:date="2022-04-10T15:30:00Z">
        <w:r>
          <w:t>].</w:t>
        </w:r>
      </w:ins>
      <w:ins w:id="3041" w:author="Gerard Blanco Bernal (Student)" w:date="2022-04-10T15:32:00Z">
        <w:r>
          <w:t xml:space="preserve"> For this reason, it was only logical to use the model architecture that would provide the highest pre</w:t>
        </w:r>
      </w:ins>
      <w:ins w:id="3042" w:author="Gerard Blanco Bernal (Student)" w:date="2022-04-10T15:33:00Z">
        <w:r>
          <w:t>cision</w:t>
        </w:r>
        <w:r w:rsidR="009166C4">
          <w:t xml:space="preserve">, in this case </w:t>
        </w:r>
      </w:ins>
      <w:ins w:id="3043" w:author="Gerard Blanco Bernal (Student)" w:date="2022-04-10T15:34:00Z">
        <w:r w:rsidR="009166C4" w:rsidRPr="009166C4">
          <w:t>EfficientDet-Lite4</w:t>
        </w:r>
        <w:r w:rsidR="009166C4">
          <w:t>,</w:t>
        </w:r>
      </w:ins>
      <w:ins w:id="3044" w:author="Gerard Blanco Bernal (Student)" w:date="2022-04-10T15:33:00Z">
        <w:r>
          <w:t xml:space="preserve"> when it came to the detection of weeds</w:t>
        </w:r>
      </w:ins>
      <w:r w:rsidR="00423308">
        <w:t xml:space="preserve"> </w:t>
      </w:r>
      <w:ins w:id="3045" w:author="Gerard Blanco Bernal (Student)" w:date="2022-04-10T15:33:00Z">
        <w:r>
          <w:t>here</w:t>
        </w:r>
        <w:r w:rsidR="009166C4">
          <w:t xml:space="preserve">by improving the performance and reliability of the </w:t>
        </w:r>
      </w:ins>
      <w:r w:rsidR="00423308">
        <w:t>weed detection</w:t>
      </w:r>
      <w:ins w:id="3046" w:author="Gerard Blanco Bernal (Student)" w:date="2022-04-10T15:33:00Z">
        <w:r w:rsidR="009166C4">
          <w:t>.</w:t>
        </w:r>
      </w:ins>
    </w:p>
    <w:p w14:paraId="31FDFB65" w14:textId="77777777" w:rsidR="006B63B6" w:rsidRDefault="006B63B6" w:rsidP="002D68B4">
      <w:pPr>
        <w:rPr>
          <w:ins w:id="3047" w:author="Gerard Blanco Bernal (Student)" w:date="2022-04-10T13:20:00Z"/>
        </w:rPr>
      </w:pPr>
    </w:p>
    <w:p w14:paraId="68F9953C" w14:textId="1F470F11" w:rsidR="003572ED" w:rsidRDefault="005848BA" w:rsidP="002D68B4">
      <w:pPr>
        <w:rPr>
          <w:ins w:id="3048" w:author="Gerard Blanco Bernal (Student)" w:date="2022-04-10T16:20:00Z"/>
        </w:rPr>
      </w:pPr>
      <w:ins w:id="3049" w:author="Gerard Blanco Bernal (Student)" w:date="2022-04-10T13:20:00Z">
        <w:r>
          <w:t>Once selected a model architecture, the researcher could begin training the model</w:t>
        </w:r>
      </w:ins>
      <w:ins w:id="3050" w:author="Gerard Blanco Bernal (Student)" w:date="2022-04-10T13:21:00Z">
        <w:r>
          <w:t>. The number of epochs used would be tested to see how</w:t>
        </w:r>
      </w:ins>
      <w:ins w:id="3051" w:author="Gerard Blanco Bernal (Student)" w:date="2022-04-10T13:22:00Z">
        <w:r>
          <w:t xml:space="preserve"> it affected the validation loss values</w:t>
        </w:r>
      </w:ins>
      <w:ins w:id="3052" w:author="Gerard Blanco Bernal (Student)" w:date="2022-04-10T13:26:00Z">
        <w:r w:rsidR="00770B2D">
          <w:t xml:space="preserve">; </w:t>
        </w:r>
        <w:r w:rsidR="00770B2D" w:rsidRPr="00770B2D">
          <w:t>validation loss would indicate how well the model fits new data.</w:t>
        </w:r>
      </w:ins>
      <w:ins w:id="3053" w:author="Gerard Blanco Bernal (Student)" w:date="2022-04-10T13:22:00Z">
        <w:r w:rsidR="00770B2D">
          <w:t xml:space="preserve"> </w:t>
        </w:r>
      </w:ins>
      <w:ins w:id="3054" w:author="Gerard Blanco Bernal (Student)" w:date="2022-04-10T13:23:00Z">
        <w:r w:rsidR="00770B2D">
          <w:t xml:space="preserve">To better visualize the relationship between the </w:t>
        </w:r>
      </w:ins>
      <w:ins w:id="3055" w:author="Gerard Blanco Bernal (Student)" w:date="2022-04-10T13:26:00Z">
        <w:r w:rsidR="00770B2D">
          <w:t xml:space="preserve">validation </w:t>
        </w:r>
      </w:ins>
      <w:ins w:id="3056" w:author="Gerard Blanco Bernal (Student)" w:date="2022-04-10T13:23:00Z">
        <w:r w:rsidR="00770B2D">
          <w:t xml:space="preserve">loss for </w:t>
        </w:r>
      </w:ins>
      <w:ins w:id="3057" w:author="Gerard Blanco Bernal (Student)" w:date="2022-04-10T13:24:00Z">
        <w:r w:rsidR="00770B2D">
          <w:t>the model</w:t>
        </w:r>
      </w:ins>
      <w:ins w:id="3058" w:author="Gerard Blanco Bernal (Student)" w:date="2022-04-10T13:26:00Z">
        <w:r w:rsidR="00770B2D">
          <w:t xml:space="preserve"> and the number of epochs used</w:t>
        </w:r>
      </w:ins>
      <w:ins w:id="3059" w:author="Gerard Blanco Bernal (Student)" w:date="2022-04-10T13:24:00Z">
        <w:r w:rsidR="00770B2D">
          <w:t xml:space="preserve">, the researcher would </w:t>
        </w:r>
      </w:ins>
      <w:ins w:id="3060" w:author="Gerard Blanco Bernal (Student)" w:date="2022-05-01T15:25:00Z">
        <w:r w:rsidR="00CF3800">
          <w:t xml:space="preserve">test and then </w:t>
        </w:r>
      </w:ins>
      <w:ins w:id="3061" w:author="Gerard Blanco Bernal (Student)" w:date="2022-04-10T13:24:00Z">
        <w:r w:rsidR="00770B2D">
          <w:t xml:space="preserve">plot these values </w:t>
        </w:r>
        <w:r w:rsidR="00770B2D">
          <w:t xml:space="preserve">against each other. </w:t>
        </w:r>
      </w:ins>
      <w:ins w:id="3062" w:author="Gerard Blanco Bernal (Student)" w:date="2022-04-10T13:27:00Z">
        <w:r w:rsidR="00770B2D">
          <w:t>This was all done to avoid a machine learning phenomenon called overfitting.</w:t>
        </w:r>
      </w:ins>
      <w:ins w:id="3063" w:author="Gerard Blanco Bernal (Student)" w:date="2022-04-10T13:28:00Z">
        <w:r w:rsidR="009D287A">
          <w:t xml:space="preserve"> Overfitting refers to a model that </w:t>
        </w:r>
        <w:r w:rsidR="009D287A" w:rsidRPr="009D287A">
          <w:t>learns the detail and noise in the training data to the extent that it negatively impacts the performance of the model on new data</w:t>
        </w:r>
        <w:r w:rsidR="009D287A">
          <w:t xml:space="preserve"> and i</w:t>
        </w:r>
      </w:ins>
      <w:ins w:id="3064" w:author="Gerard Blanco Bernal (Student)" w:date="2022-04-10T13:29:00Z">
        <w:r w:rsidR="009D287A">
          <w:t>ts ability to generalize</w:t>
        </w:r>
      </w:ins>
      <w:ins w:id="3065" w:author="Gerard Blanco Bernal (Student)" w:date="2022-04-10T13:28:00Z">
        <w:r w:rsidR="009D287A">
          <w:t>.</w:t>
        </w:r>
      </w:ins>
      <w:ins w:id="3066" w:author="Gerard Blanco Bernal (Student)" w:date="2022-04-10T13:31:00Z">
        <w:r w:rsidR="009D287A">
          <w:t xml:space="preserve"> This is because the random fluctua</w:t>
        </w:r>
      </w:ins>
      <w:ins w:id="3067" w:author="Gerard Blanco Bernal (Student)" w:date="2022-04-10T13:32:00Z">
        <w:r w:rsidR="009D287A">
          <w:t xml:space="preserve">tions in the training data are learned as features for the objects when in reality these do not apply to </w:t>
        </w:r>
        <w:r w:rsidR="007B40FD">
          <w:t>any new data.</w:t>
        </w:r>
      </w:ins>
    </w:p>
    <w:p w14:paraId="4C630D1C" w14:textId="6E529B9F" w:rsidR="006B63B6" w:rsidRDefault="00D96D49" w:rsidP="002D68B4">
      <w:pPr>
        <w:rPr>
          <w:ins w:id="3068" w:author="Gerard Blanco Bernal (Student)" w:date="2022-04-10T13:33:00Z"/>
        </w:rPr>
      </w:pPr>
      <w:ins w:id="3069" w:author="Gerard Blanco Bernal (Student)" w:date="2022-04-10T16:20:00Z">
        <w:r w:rsidRPr="003572ED">
          <w:rPr>
            <w:noProof/>
          </w:rPr>
          <w:drawing>
            <wp:anchor distT="0" distB="0" distL="114300" distR="114300" simplePos="0" relativeHeight="251670528" behindDoc="0" locked="0" layoutInCell="1" allowOverlap="1" wp14:anchorId="4BCB3944" wp14:editId="567EE11E">
              <wp:simplePos x="0" y="0"/>
              <wp:positionH relativeFrom="column">
                <wp:posOffset>1905</wp:posOffset>
              </wp:positionH>
              <wp:positionV relativeFrom="paragraph">
                <wp:posOffset>200660</wp:posOffset>
              </wp:positionV>
              <wp:extent cx="3003550" cy="1909445"/>
              <wp:effectExtent l="0" t="0" r="3810" b="4445"/>
              <wp:wrapSquare wrapText="bothSides"/>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03550" cy="1909445"/>
                      </a:xfrm>
                      <a:prstGeom prst="rect">
                        <a:avLst/>
                      </a:prstGeom>
                    </pic:spPr>
                  </pic:pic>
                </a:graphicData>
              </a:graphic>
              <wp14:sizeRelH relativeFrom="margin">
                <wp14:pctWidth>0</wp14:pctWidth>
              </wp14:sizeRelH>
              <wp14:sizeRelV relativeFrom="margin">
                <wp14:pctHeight>0</wp14:pctHeight>
              </wp14:sizeRelV>
            </wp:anchor>
          </w:drawing>
        </w:r>
      </w:ins>
    </w:p>
    <w:p w14:paraId="47A3D2E6" w14:textId="05DA232E" w:rsidR="006B63B6" w:rsidRDefault="006B63B6" w:rsidP="002D68B4">
      <w:pPr>
        <w:rPr>
          <w:ins w:id="3070" w:author="Gerard Blanco Bernal (Student)" w:date="2022-04-10T16:20:00Z"/>
        </w:rPr>
      </w:pPr>
    </w:p>
    <w:p w14:paraId="61AA42EA" w14:textId="107BE784" w:rsidR="003572ED" w:rsidRPr="006A0D31" w:rsidRDefault="006A0D31">
      <w:pPr>
        <w:jc w:val="center"/>
        <w:rPr>
          <w:ins w:id="3071" w:author="Gerard Blanco Bernal (Student)" w:date="2022-04-11T12:58:00Z"/>
          <w:i/>
          <w:iCs/>
          <w:rPrChange w:id="3072" w:author="Gerard Blanco Bernal (Student)" w:date="2022-05-01T15:42:00Z">
            <w:rPr>
              <w:ins w:id="3073" w:author="Gerard Blanco Bernal (Student)" w:date="2022-04-11T12:58:00Z"/>
            </w:rPr>
          </w:rPrChange>
        </w:rPr>
        <w:pPrChange w:id="3074" w:author="Gerard Blanco Bernal (Student)" w:date="2022-05-01T15:41:00Z">
          <w:pPr/>
        </w:pPrChange>
      </w:pPr>
      <w:ins w:id="3075" w:author="Gerard Blanco Bernal (Student)" w:date="2022-05-01T15:42:00Z">
        <w:r>
          <w:rPr>
            <w:i/>
            <w:iCs/>
          </w:rPr>
          <w:t>Figure 2</w:t>
        </w:r>
      </w:ins>
      <w:ins w:id="3076" w:author="Gerard Blanco Bernal (Student)" w:date="2022-05-03T08:07:00Z">
        <w:r w:rsidR="007D098B">
          <w:rPr>
            <w:i/>
            <w:iCs/>
          </w:rPr>
          <w:t>4</w:t>
        </w:r>
      </w:ins>
      <w:ins w:id="3077" w:author="Gerard Blanco Bernal (Student)" w:date="2022-05-01T15:42:00Z">
        <w:r>
          <w:rPr>
            <w:i/>
            <w:iCs/>
          </w:rPr>
          <w:t>. Graph of Validation Loss vs. Epochs when training the object detection model.</w:t>
        </w:r>
      </w:ins>
    </w:p>
    <w:p w14:paraId="2B525BF8" w14:textId="77777777" w:rsidR="00D96D49" w:rsidRDefault="00D96D49" w:rsidP="002D68B4">
      <w:pPr>
        <w:rPr>
          <w:ins w:id="3078" w:author="Gerard Blanco Bernal (Student)" w:date="2022-04-10T16:17:00Z"/>
        </w:rPr>
      </w:pPr>
    </w:p>
    <w:p w14:paraId="5ACC891C" w14:textId="5DA7420B" w:rsidR="008541FB" w:rsidRDefault="008541FB" w:rsidP="002D68B4">
      <w:pPr>
        <w:rPr>
          <w:ins w:id="3079" w:author="Gerard Blanco Bernal (Student)" w:date="2022-04-10T13:35:00Z"/>
        </w:rPr>
      </w:pPr>
      <w:ins w:id="3080" w:author="Gerard Blanco Bernal (Student)" w:date="2022-04-10T13:33:00Z">
        <w:r>
          <w:t xml:space="preserve">From the graph, the </w:t>
        </w:r>
      </w:ins>
      <w:ins w:id="3081" w:author="Gerard Blanco Bernal (Student)" w:date="2022-04-10T13:34:00Z">
        <w:r>
          <w:t xml:space="preserve">researcher could learn the optimal number of epochs to use for the training of the model by observing the point at which </w:t>
        </w:r>
      </w:ins>
      <w:ins w:id="3082" w:author="Gerard Blanco Bernal (Student)" w:date="2022-04-10T13:35:00Z">
        <w:r>
          <w:t>the validation loss stops noticeably decreasing.</w:t>
        </w:r>
      </w:ins>
      <w:ins w:id="3083" w:author="Gerard Blanco Bernal (Student)" w:date="2022-04-10T16:18:00Z">
        <w:r w:rsidR="003572ED">
          <w:t xml:space="preserve"> The researcher </w:t>
        </w:r>
      </w:ins>
      <w:ins w:id="3084" w:author="Gerard Blanco Bernal (Student)" w:date="2022-04-10T16:19:00Z">
        <w:r w:rsidR="003572ED">
          <w:t>could interpret from the graph</w:t>
        </w:r>
      </w:ins>
      <w:ins w:id="3085" w:author="Gerard Blanco Bernal (Student)" w:date="2022-04-10T16:18:00Z">
        <w:r w:rsidR="003572ED">
          <w:t xml:space="preserve"> that </w:t>
        </w:r>
      </w:ins>
      <w:ins w:id="3086" w:author="Gerard Blanco Bernal (Student)" w:date="2022-04-10T16:19:00Z">
        <w:r w:rsidR="003572ED">
          <w:t xml:space="preserve">the validation loss started to plateau after 22 epochs, so that was the minimum </w:t>
        </w:r>
      </w:ins>
      <w:ins w:id="3087" w:author="Gerard Blanco Bernal (Student)" w:date="2022-04-10T16:21:00Z">
        <w:r w:rsidR="003572ED">
          <w:t>number</w:t>
        </w:r>
      </w:ins>
      <w:ins w:id="3088" w:author="Gerard Blanco Bernal (Student)" w:date="2022-04-10T16:19:00Z">
        <w:r w:rsidR="003572ED">
          <w:t xml:space="preserve"> </w:t>
        </w:r>
      </w:ins>
      <w:ins w:id="3089" w:author="Gerard Blanco Bernal (Student)" w:date="2022-04-10T16:20:00Z">
        <w:r w:rsidR="003572ED">
          <w:t>of epochs that would be used when training the model.</w:t>
        </w:r>
      </w:ins>
    </w:p>
    <w:p w14:paraId="4D726CD0" w14:textId="39C554A9" w:rsidR="008541FB" w:rsidRDefault="008541FB" w:rsidP="002D68B4">
      <w:pPr>
        <w:rPr>
          <w:ins w:id="3090" w:author="Gerard Blanco Bernal (Student)" w:date="2022-04-10T13:35:00Z"/>
        </w:rPr>
      </w:pPr>
    </w:p>
    <w:p w14:paraId="44FE1975" w14:textId="2C0D3C78" w:rsidR="00EC0BD4" w:rsidRDefault="008541FB" w:rsidP="002D68B4">
      <w:pPr>
        <w:rPr>
          <w:ins w:id="3091" w:author="Gerard Blanco Bernal (Student)" w:date="2022-04-10T13:41:00Z"/>
        </w:rPr>
      </w:pPr>
      <w:ins w:id="3092" w:author="Gerard Blanco Bernal (Student)" w:date="2022-04-10T13:35:00Z">
        <w:r>
          <w:t>Using the now trained model, the researcher could evaluate the model using the validation data</w:t>
        </w:r>
      </w:ins>
      <w:ins w:id="3093" w:author="Gerard Blanco Bernal (Student)" w:date="2022-04-10T13:36:00Z">
        <w:r>
          <w:t>set. The mean Average Precision (</w:t>
        </w:r>
        <w:proofErr w:type="spellStart"/>
        <w:r>
          <w:t>mAP</w:t>
        </w:r>
        <w:proofErr w:type="spellEnd"/>
        <w:r>
          <w:t xml:space="preserve">) for the object detection model using </w:t>
        </w:r>
      </w:ins>
      <w:ins w:id="3094" w:author="Gerard Blanco Bernal (Student)" w:date="2022-04-10T13:37:00Z">
        <w:r>
          <w:t>each of the different model architectures was also drawn up and visualised with a graph</w:t>
        </w:r>
      </w:ins>
      <w:ins w:id="3095" w:author="Gerard Blanco Bernal (Student)" w:date="2022-04-10T13:40:00Z">
        <w:r w:rsidR="00EC0BD4">
          <w:t>; this would give a good indication of the accuracy of the model.</w:t>
        </w:r>
      </w:ins>
    </w:p>
    <w:p w14:paraId="1D5E69BC" w14:textId="12D59BAB" w:rsidR="00582E86" w:rsidRDefault="00656074" w:rsidP="002D68B4">
      <w:pPr>
        <w:rPr>
          <w:ins w:id="3096" w:author="Gerard Blanco Bernal (Student)" w:date="2022-05-01T15:42:00Z"/>
        </w:rPr>
      </w:pPr>
      <w:ins w:id="3097" w:author="Gerard Blanco Bernal (Student)" w:date="2022-04-10T17:13:00Z">
        <w:r w:rsidRPr="00EB40F1">
          <w:rPr>
            <w:noProof/>
          </w:rPr>
          <w:drawing>
            <wp:anchor distT="0" distB="0" distL="114300" distR="114300" simplePos="0" relativeHeight="251671552" behindDoc="0" locked="0" layoutInCell="1" allowOverlap="1" wp14:anchorId="1AD6D4FC" wp14:editId="0CE306B7">
              <wp:simplePos x="0" y="0"/>
              <wp:positionH relativeFrom="column">
                <wp:posOffset>-38100</wp:posOffset>
              </wp:positionH>
              <wp:positionV relativeFrom="paragraph">
                <wp:posOffset>157480</wp:posOffset>
              </wp:positionV>
              <wp:extent cx="3003550" cy="2122805"/>
              <wp:effectExtent l="0" t="0" r="6350" b="0"/>
              <wp:wrapSquare wrapText="bothSides"/>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03550" cy="2122805"/>
                      </a:xfrm>
                      <a:prstGeom prst="rect">
                        <a:avLst/>
                      </a:prstGeom>
                    </pic:spPr>
                  </pic:pic>
                </a:graphicData>
              </a:graphic>
            </wp:anchor>
          </w:drawing>
        </w:r>
      </w:ins>
    </w:p>
    <w:p w14:paraId="026C562B" w14:textId="0D4FAC81" w:rsidR="00126242" w:rsidRPr="00126242" w:rsidRDefault="00126242">
      <w:pPr>
        <w:jc w:val="center"/>
        <w:rPr>
          <w:ins w:id="3098" w:author="Gerard Blanco Bernal (Student)" w:date="2022-04-10T14:30:00Z"/>
          <w:i/>
          <w:iCs/>
          <w:rPrChange w:id="3099" w:author="Gerard Blanco Bernal (Student)" w:date="2022-05-01T15:42:00Z">
            <w:rPr>
              <w:ins w:id="3100" w:author="Gerard Blanco Bernal (Student)" w:date="2022-04-10T14:30:00Z"/>
            </w:rPr>
          </w:rPrChange>
        </w:rPr>
        <w:pPrChange w:id="3101" w:author="Gerard Blanco Bernal (Student)" w:date="2022-05-01T15:42:00Z">
          <w:pPr/>
        </w:pPrChange>
      </w:pPr>
      <w:ins w:id="3102" w:author="Gerard Blanco Bernal (Student)" w:date="2022-05-01T15:42:00Z">
        <w:r>
          <w:rPr>
            <w:i/>
            <w:iCs/>
          </w:rPr>
          <w:t>Figure 2</w:t>
        </w:r>
      </w:ins>
      <w:ins w:id="3103" w:author="Gerard Blanco Bernal (Student)" w:date="2022-05-03T08:08:00Z">
        <w:r w:rsidR="007D098B">
          <w:rPr>
            <w:i/>
            <w:iCs/>
          </w:rPr>
          <w:t>5</w:t>
        </w:r>
      </w:ins>
      <w:ins w:id="3104" w:author="Gerard Blanco Bernal (Student)" w:date="2022-05-01T15:42:00Z">
        <w:r>
          <w:rPr>
            <w:i/>
            <w:iCs/>
          </w:rPr>
          <w:t>. Graph of mean Average Precision vs. EfficientDet-Lite iteration</w:t>
        </w:r>
      </w:ins>
    </w:p>
    <w:p w14:paraId="454291CC" w14:textId="77777777" w:rsidR="00582E86" w:rsidRDefault="00582E86" w:rsidP="002D68B4">
      <w:pPr>
        <w:rPr>
          <w:ins w:id="3105" w:author="Gerard Blanco Bernal (Student)" w:date="2022-04-10T14:30:00Z"/>
        </w:rPr>
      </w:pPr>
    </w:p>
    <w:p w14:paraId="76BE842D" w14:textId="51BD6808" w:rsidR="00EC0BD4" w:rsidRDefault="00EC0BD4" w:rsidP="002D68B4">
      <w:pPr>
        <w:rPr>
          <w:ins w:id="3106" w:author="Gerard Blanco Bernal (Student)" w:date="2022-04-10T13:33:00Z"/>
        </w:rPr>
      </w:pPr>
      <w:ins w:id="3107" w:author="Gerard Blanco Bernal (Student)" w:date="2022-04-10T13:41:00Z">
        <w:r>
          <w:t xml:space="preserve">The graph would confirm the architecture predictions that the researcher had </w:t>
        </w:r>
      </w:ins>
      <w:ins w:id="3108" w:author="Gerard Blanco Bernal (Student)" w:date="2022-04-10T13:42:00Z">
        <w:r>
          <w:t xml:space="preserve">drawn out when choosing an iteration from the Efficient-Det Lite architecture. The best architecture for this purpose was the </w:t>
        </w:r>
        <w:r w:rsidRPr="00EC0BD4">
          <w:t>Efficient-Det</w:t>
        </w:r>
        <w:r>
          <w:t>-</w:t>
        </w:r>
        <w:r w:rsidRPr="00EC0BD4">
          <w:t>Lite</w:t>
        </w:r>
        <w:r>
          <w:t>-</w:t>
        </w:r>
      </w:ins>
      <w:ins w:id="3109" w:author="Gerard Blanco Bernal (Student)" w:date="2022-04-10T13:43:00Z">
        <w:r>
          <w:t>4</w:t>
        </w:r>
        <w:r w:rsidR="005D6C1D">
          <w:t xml:space="preserve"> as inference speed (latency) was not of priority, but accuracy was.</w:t>
        </w:r>
      </w:ins>
    </w:p>
    <w:p w14:paraId="1205F83A" w14:textId="0A107A9A" w:rsidR="006B63B6" w:rsidRDefault="006B63B6" w:rsidP="002D68B4">
      <w:pPr>
        <w:rPr>
          <w:ins w:id="3110" w:author="Gerard Blanco Bernal (Student)" w:date="2022-04-10T13:33:00Z"/>
        </w:rPr>
      </w:pPr>
    </w:p>
    <w:p w14:paraId="4B70E510" w14:textId="5F2FBDAA" w:rsidR="006B63B6" w:rsidRDefault="005D6C1D" w:rsidP="002D68B4">
      <w:pPr>
        <w:rPr>
          <w:ins w:id="3111" w:author="Gerard Blanco Bernal (Student)" w:date="2022-04-10T13:33:00Z"/>
        </w:rPr>
      </w:pPr>
      <w:ins w:id="3112" w:author="Gerard Blanco Bernal (Student)" w:date="2022-04-10T13:43:00Z">
        <w:r>
          <w:t xml:space="preserve">Finally, the object detection model could be exported to the Raspberry Pi and </w:t>
        </w:r>
      </w:ins>
      <w:ins w:id="3113" w:author="Gerard Blanco Bernal (Student)" w:date="2022-04-10T13:44:00Z">
        <w:r>
          <w:t>tested in real time.</w:t>
        </w:r>
      </w:ins>
      <w:ins w:id="3114" w:author="Gerard Blanco Bernal (Student)" w:date="2022-04-10T14:29:00Z">
        <w:r w:rsidR="00582E86">
          <w:t xml:space="preserve"> Using the same pre-trained object detection script used for the pre-trained TensorFlow Lite model,</w:t>
        </w:r>
      </w:ins>
      <w:ins w:id="3115" w:author="Gerard Blanco Bernal (Student)" w:date="2022-04-10T14:30:00Z">
        <w:r w:rsidR="00582E86">
          <w:t xml:space="preserve"> the researcher could now set the model parameter to be the newly exported weed detection model.</w:t>
        </w:r>
      </w:ins>
    </w:p>
    <w:p w14:paraId="22DB470C" w14:textId="77777777" w:rsidR="006B63B6" w:rsidRDefault="006B63B6" w:rsidP="002D68B4">
      <w:pPr>
        <w:rPr>
          <w:ins w:id="3116" w:author="Gerard Blanco Bernal (Student)" w:date="2022-04-10T13:19:00Z"/>
        </w:rPr>
      </w:pPr>
    </w:p>
    <w:p w14:paraId="43509609" w14:textId="688F9AEC" w:rsidR="002B2A25" w:rsidRDefault="00582E86" w:rsidP="002D68B4">
      <w:pPr>
        <w:rPr>
          <w:ins w:id="3117" w:author="Gerard Blanco Bernal (Student)" w:date="2022-04-10T14:34:00Z"/>
        </w:rPr>
      </w:pPr>
      <w:ins w:id="3118" w:author="Gerard Blanco Bernal (Student)" w:date="2022-04-10T14:30:00Z">
        <w:r>
          <w:t xml:space="preserve">The model could now detect the different stages of </w:t>
        </w:r>
      </w:ins>
      <w:ins w:id="3119" w:author="Gerard Blanco Bernal (Student)" w:date="2022-04-10T14:31:00Z">
        <w:r>
          <w:t xml:space="preserve">a weed’s life cycle it was trained on because </w:t>
        </w:r>
      </w:ins>
      <w:ins w:id="3120" w:author="Gerard Blanco Bernal (Student)" w:date="2022-04-13T10:16:00Z">
        <w:r w:rsidR="00F43145">
          <w:t>the researcher</w:t>
        </w:r>
      </w:ins>
      <w:ins w:id="3121" w:author="Gerard Blanco Bernal (Student)" w:date="2022-04-10T14:31:00Z">
        <w:r>
          <w:t xml:space="preserve"> retrained the pre-trained model to recognise these new objects.</w:t>
        </w:r>
      </w:ins>
    </w:p>
    <w:p w14:paraId="6DC80842" w14:textId="2DF1B387" w:rsidR="00673138" w:rsidRDefault="00673138" w:rsidP="002D68B4">
      <w:pPr>
        <w:rPr>
          <w:ins w:id="3122" w:author="Gerard Blanco Bernal (Student)" w:date="2022-04-10T14:47:00Z"/>
        </w:rPr>
      </w:pPr>
    </w:p>
    <w:p w14:paraId="2C811D15" w14:textId="77777777" w:rsidR="00673138" w:rsidRDefault="00673138" w:rsidP="002D68B4">
      <w:pPr>
        <w:rPr>
          <w:ins w:id="3123" w:author="Gerard Blanco Bernal (Student)" w:date="2022-04-10T14:34:00Z"/>
        </w:rPr>
      </w:pPr>
    </w:p>
    <w:p w14:paraId="7B1C205F" w14:textId="11C152AC" w:rsidR="00216531" w:rsidRDefault="00F43145" w:rsidP="002D68B4">
      <w:pPr>
        <w:rPr>
          <w:ins w:id="3124" w:author="Gerard Blanco Bernal (Student)" w:date="2022-04-10T14:34:00Z"/>
        </w:rPr>
      </w:pPr>
      <w:ins w:id="3125" w:author="Gerard Blanco Bernal (Student)" w:date="2022-04-13T10:16:00Z">
        <w:r w:rsidRPr="00713362">
          <w:rPr>
            <w:iCs/>
            <w:noProof/>
          </w:rPr>
          <w:drawing>
            <wp:inline distT="0" distB="0" distL="0" distR="0" wp14:anchorId="408D3C18" wp14:editId="009B7AF6">
              <wp:extent cx="3003550" cy="1944370"/>
              <wp:effectExtent l="0" t="0" r="6350" b="0"/>
              <wp:docPr id="42" name="Picture 42" descr="A hand holding a yellow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hand holding a yellow flower&#10;&#10;Description automatically generated with low confidence"/>
                      <pic:cNvPicPr/>
                    </pic:nvPicPr>
                    <pic:blipFill>
                      <a:blip r:embed="rId43"/>
                      <a:stretch>
                        <a:fillRect/>
                      </a:stretch>
                    </pic:blipFill>
                    <pic:spPr>
                      <a:xfrm>
                        <a:off x="0" y="0"/>
                        <a:ext cx="3003550" cy="1944370"/>
                      </a:xfrm>
                      <a:prstGeom prst="rect">
                        <a:avLst/>
                      </a:prstGeom>
                    </pic:spPr>
                  </pic:pic>
                </a:graphicData>
              </a:graphic>
            </wp:inline>
          </w:drawing>
        </w:r>
      </w:ins>
    </w:p>
    <w:p w14:paraId="4C56A278" w14:textId="32A3A4DF" w:rsidR="00216531" w:rsidRDefault="00216531" w:rsidP="002D68B4">
      <w:pPr>
        <w:rPr>
          <w:ins w:id="3126" w:author="Gerard Blanco Bernal (Student)" w:date="2022-04-10T14:34:00Z"/>
        </w:rPr>
      </w:pPr>
    </w:p>
    <w:p w14:paraId="4AF8C4B2" w14:textId="210B8FBF" w:rsidR="00216531" w:rsidRDefault="00216531" w:rsidP="002D68B4">
      <w:pPr>
        <w:rPr>
          <w:ins w:id="3127" w:author="Gerard Blanco Bernal (Student)" w:date="2022-05-01T15:42:00Z"/>
        </w:rPr>
      </w:pPr>
    </w:p>
    <w:p w14:paraId="539659A5" w14:textId="52E3B358" w:rsidR="002B520A" w:rsidRPr="002B520A" w:rsidRDefault="002B520A">
      <w:pPr>
        <w:jc w:val="center"/>
        <w:rPr>
          <w:ins w:id="3128" w:author="Gerard Blanco Bernal (Student)" w:date="2022-05-01T15:42:00Z"/>
          <w:i/>
          <w:iCs/>
          <w:rPrChange w:id="3129" w:author="Gerard Blanco Bernal (Student)" w:date="2022-05-01T15:43:00Z">
            <w:rPr>
              <w:ins w:id="3130" w:author="Gerard Blanco Bernal (Student)" w:date="2022-05-01T15:42:00Z"/>
            </w:rPr>
          </w:rPrChange>
        </w:rPr>
        <w:pPrChange w:id="3131" w:author="Gerard Blanco Bernal (Student)" w:date="2022-05-01T15:43:00Z">
          <w:pPr/>
        </w:pPrChange>
      </w:pPr>
      <w:ins w:id="3132" w:author="Gerard Blanco Bernal (Student)" w:date="2022-05-01T15:43:00Z">
        <w:r>
          <w:rPr>
            <w:i/>
            <w:iCs/>
          </w:rPr>
          <w:t>Figure 2</w:t>
        </w:r>
      </w:ins>
      <w:ins w:id="3133" w:author="Gerard Blanco Bernal (Student)" w:date="2022-05-03T08:08:00Z">
        <w:r w:rsidR="007D098B">
          <w:rPr>
            <w:i/>
            <w:iCs/>
          </w:rPr>
          <w:t>6</w:t>
        </w:r>
      </w:ins>
      <w:ins w:id="3134" w:author="Gerard Blanco Bernal (Student)" w:date="2022-05-01T15:43:00Z">
        <w:r>
          <w:rPr>
            <w:i/>
            <w:iCs/>
          </w:rPr>
          <w:t>. Test detections on stock image of similar but not identical weeds to those which the model was trained on</w:t>
        </w:r>
      </w:ins>
    </w:p>
    <w:p w14:paraId="20EF8D47" w14:textId="77777777" w:rsidR="002B520A" w:rsidRDefault="002B520A" w:rsidP="002D68B4">
      <w:pPr>
        <w:rPr>
          <w:ins w:id="3135" w:author="Gerard Blanco Bernal (Student)" w:date="2022-04-13T10:17:00Z"/>
        </w:rPr>
      </w:pPr>
    </w:p>
    <w:p w14:paraId="5307E500" w14:textId="0CA9751A" w:rsidR="00F43145" w:rsidRDefault="00F17006" w:rsidP="002D68B4">
      <w:pPr>
        <w:rPr>
          <w:ins w:id="3136" w:author="Gerard Blanco Bernal (Student)" w:date="2022-04-13T10:17:00Z"/>
        </w:rPr>
      </w:pPr>
      <w:ins w:id="3137" w:author="Gerard Blanco Bernal (Student)" w:date="2022-05-01T15:43:00Z">
        <w:r>
          <w:t>Figure 2</w:t>
        </w:r>
      </w:ins>
      <w:ins w:id="3138" w:author="Gerard Blanco Bernal (Student)" w:date="2022-05-03T08:08:00Z">
        <w:r w:rsidR="007D098B">
          <w:t>6</w:t>
        </w:r>
      </w:ins>
      <w:ins w:id="3139" w:author="Gerard Blanco Bernal (Student)" w:date="2022-04-13T10:17:00Z">
        <w:r w:rsidR="00F43145">
          <w:t xml:space="preserve"> above shows a stock image of a similar, but not identical weed, and the model proved to the researcher how well it could generalise to new domains as it effectively detected the wee</w:t>
        </w:r>
      </w:ins>
      <w:ins w:id="3140" w:author="Gerard Blanco Bernal (Student)" w:date="2022-04-13T10:18:00Z">
        <w:r w:rsidR="00F43145">
          <w:t>ds it was traine</w:t>
        </w:r>
      </w:ins>
      <w:ins w:id="3141" w:author="Gerard Blanco Bernal (Student)" w:date="2022-04-18T20:13:00Z">
        <w:r w:rsidR="00890A7C">
          <w:t xml:space="preserve">d </w:t>
        </w:r>
      </w:ins>
      <w:ins w:id="3142" w:author="Gerard Blanco Bernal (Student)" w:date="2022-04-13T10:18:00Z">
        <w:r w:rsidR="00F43145">
          <w:t xml:space="preserve">to recognise. However, as is obvious, the initial seedling stage of the weed was not recognised in this image. This will be tackled more </w:t>
        </w:r>
      </w:ins>
      <w:ins w:id="3143" w:author="Gerard Blanco Bernal (Student)" w:date="2022-04-13T10:19:00Z">
        <w:r w:rsidR="00F43145">
          <w:t xml:space="preserve">in depth in Section 10, but the researcher suspected it was because of the way the pictures were taken on which the model was trained on. </w:t>
        </w:r>
      </w:ins>
      <w:ins w:id="3144" w:author="Gerard Blanco Bernal (Student)" w:date="2022-04-13T10:20:00Z">
        <w:r w:rsidR="00F43145">
          <w:t>The images were taken with a backdrop of more weeds and greenery, which the researched thought may have interfered with the detection of the seedling as the colours would bl</w:t>
        </w:r>
      </w:ins>
      <w:ins w:id="3145" w:author="Gerard Blanco Bernal (Student)" w:date="2022-04-13T10:21:00Z">
        <w:r w:rsidR="00F43145">
          <w:t>end into each other and would make it harder to determine the edges of the object.</w:t>
        </w:r>
      </w:ins>
    </w:p>
    <w:p w14:paraId="1FC1D502" w14:textId="77777777" w:rsidR="00F43145" w:rsidRDefault="00F43145" w:rsidP="002D68B4">
      <w:pPr>
        <w:rPr>
          <w:ins w:id="3146" w:author="Gerard Blanco Bernal (Student)" w:date="2022-04-10T14:47:00Z"/>
        </w:rPr>
      </w:pPr>
    </w:p>
    <w:p w14:paraId="075C38AF" w14:textId="21BCC79F" w:rsidR="009B1158" w:rsidRDefault="00216531" w:rsidP="00B468FD">
      <w:pPr>
        <w:rPr>
          <w:ins w:id="3147" w:author="Gerard Blanco Bernal (Student)" w:date="2022-05-01T15:37:00Z"/>
        </w:rPr>
      </w:pPr>
      <w:ins w:id="3148" w:author="Gerard Blanco Bernal (Student)" w:date="2022-04-10T14:34:00Z">
        <w:r>
          <w:t xml:space="preserve">The Raspberry Pi could now effectively detect weeds, and the </w:t>
        </w:r>
      </w:ins>
      <w:ins w:id="3149" w:author="Gerard Blanco Bernal (Student)" w:date="2022-04-10T14:38:00Z">
        <w:r w:rsidR="003D3FD8">
          <w:t>researcher</w:t>
        </w:r>
      </w:ins>
      <w:ins w:id="3150" w:author="Gerard Blanco Bernal (Student)" w:date="2022-04-10T14:34:00Z">
        <w:r>
          <w:t xml:space="preserve"> could now use </w:t>
        </w:r>
      </w:ins>
      <w:ins w:id="3151" w:author="Gerard Blanco Bernal (Student)" w:date="2022-04-10T14:35:00Z">
        <w:r>
          <w:t>any weed detections to notify the end user</w:t>
        </w:r>
      </w:ins>
      <w:ins w:id="3152" w:author="Gerard Blanco Bernal (Student)" w:date="2022-04-10T14:38:00Z">
        <w:r w:rsidR="003D3FD8">
          <w:t xml:space="preserve"> of their existence</w:t>
        </w:r>
      </w:ins>
      <w:ins w:id="3153" w:author="Gerard Blanco Bernal (Student)" w:date="2022-04-10T14:39:00Z">
        <w:r w:rsidR="0008537D">
          <w:t>, this way fully delivering on the expected features from the user stories</w:t>
        </w:r>
      </w:ins>
      <w:ins w:id="3154" w:author="Gerard Blanco Bernal (Student)" w:date="2022-04-10T14:43:00Z">
        <w:r w:rsidR="00065D91">
          <w:t xml:space="preserve">. The researcher had now </w:t>
        </w:r>
      </w:ins>
      <w:ins w:id="3155" w:author="Gerard Blanco Bernal (Student)" w:date="2022-04-10T14:42:00Z">
        <w:r w:rsidR="00065D91">
          <w:t>creat</w:t>
        </w:r>
      </w:ins>
      <w:ins w:id="3156" w:author="Gerard Blanco Bernal (Student)" w:date="2022-04-10T14:43:00Z">
        <w:r w:rsidR="00065D91">
          <w:t>ed</w:t>
        </w:r>
      </w:ins>
      <w:ins w:id="3157" w:author="Gerard Blanco Bernal (Student)" w:date="2022-04-10T14:42:00Z">
        <w:r w:rsidR="00065D91">
          <w:t xml:space="preserve"> a dynamic system</w:t>
        </w:r>
      </w:ins>
      <w:ins w:id="3158" w:author="Gerard Blanco Bernal (Student)" w:date="2022-04-10T14:43:00Z">
        <w:r w:rsidR="00065D91">
          <w:t xml:space="preserve"> capable of providing the </w:t>
        </w:r>
        <w:r w:rsidR="00065D91">
          <w:t>end user the security of</w:t>
        </w:r>
      </w:ins>
      <w:ins w:id="3159" w:author="Gerard Blanco Bernal (Student)" w:date="2022-04-10T14:44:00Z">
        <w:r w:rsidR="00065D91">
          <w:t xml:space="preserve"> a weed-free growing environment. The main benefit of this feature was how scalable it was, as there were no limitations to the number of </w:t>
        </w:r>
      </w:ins>
      <w:ins w:id="3160" w:author="Gerard Blanco Bernal (Student)" w:date="2022-04-13T10:21:00Z">
        <w:r w:rsidR="005A332C">
          <w:t xml:space="preserve">different </w:t>
        </w:r>
      </w:ins>
      <w:ins w:id="3161" w:author="Gerard Blanco Bernal (Student)" w:date="2022-04-10T14:44:00Z">
        <w:r w:rsidR="00065D91">
          <w:t>weeds and plants the system could detect</w:t>
        </w:r>
      </w:ins>
      <w:ins w:id="3162" w:author="Gerard Blanco Bernal (Student)" w:date="2022-04-10T14:46:00Z">
        <w:r w:rsidR="007428D1">
          <w:t>, other than the effort the resea</w:t>
        </w:r>
      </w:ins>
      <w:ins w:id="3163" w:author="Gerard Blanco Bernal (Student)" w:date="2022-04-10T14:47:00Z">
        <w:r w:rsidR="007428D1">
          <w:t>rcher would have to put into the laborious classification</w:t>
        </w:r>
      </w:ins>
      <w:ins w:id="3164" w:author="Gerard Blanco Bernal (Student)" w:date="2022-04-13T10:21:00Z">
        <w:r w:rsidR="00453615">
          <w:t xml:space="preserve"> and </w:t>
        </w:r>
      </w:ins>
      <w:ins w:id="3165" w:author="Gerard Blanco Bernal (Student)" w:date="2022-04-14T16:27:00Z">
        <w:r w:rsidR="007C1D19">
          <w:t>labelling</w:t>
        </w:r>
      </w:ins>
      <w:ins w:id="3166" w:author="Gerard Blanco Bernal (Student)" w:date="2022-04-10T14:47:00Z">
        <w:r w:rsidR="007428D1">
          <w:t xml:space="preserve"> of each plant within an image</w:t>
        </w:r>
      </w:ins>
      <w:ins w:id="3167" w:author="Gerard Blanco Bernal (Student)" w:date="2022-05-01T15:36:00Z">
        <w:r w:rsidR="00B468FD">
          <w:t xml:space="preserve">, although TFLite only supported a </w:t>
        </w:r>
      </w:ins>
      <w:ins w:id="3168" w:author="Gerard Blanco Bernal (Student)" w:date="2022-05-01T15:37:00Z">
        <w:r w:rsidR="00B468FD">
          <w:t>maximum of 25 detections per frame</w:t>
        </w:r>
      </w:ins>
      <w:ins w:id="3169" w:author="Gerard Blanco Bernal (Student)" w:date="2022-04-10T14:47:00Z">
        <w:r w:rsidR="007428D1">
          <w:t>.</w:t>
        </w:r>
      </w:ins>
    </w:p>
    <w:p w14:paraId="6242D083" w14:textId="77777777" w:rsidR="00B468FD" w:rsidRDefault="00B468FD">
      <w:pPr>
        <w:rPr>
          <w:ins w:id="3170" w:author="Gerard Blanco Bernal (Student)" w:date="2022-04-14T21:07:00Z"/>
        </w:rPr>
      </w:pPr>
    </w:p>
    <w:p w14:paraId="64CA6DC3" w14:textId="77777777" w:rsidR="009B1158" w:rsidRDefault="009B1158" w:rsidP="002D68B4">
      <w:pPr>
        <w:rPr>
          <w:ins w:id="3171" w:author="Gerard Blanco Bernal (Student)" w:date="2022-04-10T14:58:00Z"/>
        </w:rPr>
      </w:pPr>
    </w:p>
    <w:p w14:paraId="08273AED" w14:textId="07E4F633" w:rsidR="00147B11" w:rsidRDefault="00C026D0" w:rsidP="002D68B4">
      <w:pPr>
        <w:rPr>
          <w:ins w:id="3172" w:author="Gerard Blanco Bernal (Student)" w:date="2022-04-10T14:59:00Z"/>
        </w:rPr>
      </w:pPr>
      <w:ins w:id="3173" w:author="Gerard Blanco Bernal (Student)" w:date="2022-04-10T14:58:00Z">
        <w:r>
          <w:rPr>
            <w:b/>
            <w:bCs/>
          </w:rPr>
          <w:t>5.</w:t>
        </w:r>
      </w:ins>
      <w:ins w:id="3174" w:author="Gerard Blanco Bernal (Student)" w:date="2022-04-12T19:47:00Z">
        <w:r w:rsidR="00912C79">
          <w:rPr>
            <w:b/>
            <w:bCs/>
          </w:rPr>
          <w:t>4</w:t>
        </w:r>
      </w:ins>
      <w:ins w:id="3175" w:author="Gerard Blanco Bernal (Student)" w:date="2022-04-10T14:58:00Z">
        <w:r>
          <w:rPr>
            <w:b/>
            <w:bCs/>
          </w:rPr>
          <w:t xml:space="preserve"> Responsible AI</w:t>
        </w:r>
      </w:ins>
      <w:ins w:id="3176" w:author="Gerard Blanco Bernal (Student)" w:date="2022-04-14T22:30:00Z">
        <w:r w:rsidR="00BC63E3">
          <w:rPr>
            <w:b/>
            <w:bCs/>
          </w:rPr>
          <w:t xml:space="preserve">: </w:t>
        </w:r>
      </w:ins>
      <w:ins w:id="3177" w:author="Gerard Blanco Bernal (Student)" w:date="2022-04-10T15:58:00Z">
        <w:r w:rsidR="00676926">
          <w:rPr>
            <w:b/>
            <w:bCs/>
          </w:rPr>
          <w:t>Ethical</w:t>
        </w:r>
      </w:ins>
      <w:ins w:id="3178" w:author="Gerard Blanco Bernal (Student)" w:date="2022-04-12T19:28:00Z">
        <w:r w:rsidR="00DA4064">
          <w:rPr>
            <w:b/>
            <w:bCs/>
          </w:rPr>
          <w:t xml:space="preserve">, Social and </w:t>
        </w:r>
      </w:ins>
      <w:ins w:id="3179" w:author="Gerard Blanco Bernal (Student)" w:date="2022-04-12T19:33:00Z">
        <w:r w:rsidR="003417FF">
          <w:rPr>
            <w:b/>
            <w:bCs/>
          </w:rPr>
          <w:t xml:space="preserve">Professional </w:t>
        </w:r>
      </w:ins>
      <w:ins w:id="3180" w:author="Gerard Blanco Bernal (Student)" w:date="2022-04-12T19:48:00Z">
        <w:r w:rsidR="00912C79">
          <w:rPr>
            <w:b/>
            <w:bCs/>
          </w:rPr>
          <w:t>Concerns</w:t>
        </w:r>
      </w:ins>
    </w:p>
    <w:p w14:paraId="07F68CB1" w14:textId="78195246" w:rsidR="00147B11" w:rsidRDefault="00147B11" w:rsidP="002D68B4">
      <w:pPr>
        <w:rPr>
          <w:ins w:id="3181" w:author="Gerard Blanco Bernal (Student)" w:date="2022-04-10T14:59:00Z"/>
        </w:rPr>
      </w:pPr>
    </w:p>
    <w:p w14:paraId="4614B79D" w14:textId="335012E8" w:rsidR="0086325B" w:rsidRDefault="00A07A9E" w:rsidP="002D68B4">
      <w:pPr>
        <w:rPr>
          <w:ins w:id="3182" w:author="Gerard Blanco Bernal (Student)" w:date="2022-04-12T19:39:00Z"/>
        </w:rPr>
      </w:pPr>
      <w:ins w:id="3183" w:author="Gerard Blanco Bernal (Student)" w:date="2022-04-12T19:25:00Z">
        <w:r w:rsidRPr="00A07A9E">
          <w:t>In 2018, Google introduced its AI Principles</w:t>
        </w:r>
        <w:r>
          <w:t xml:space="preserve"> [</w:t>
        </w:r>
      </w:ins>
      <w:ins w:id="3184" w:author="Gerard Blanco Bernal (Student)" w:date="2022-04-14T22:17:00Z">
        <w:r w:rsidR="0024360A">
          <w:fldChar w:fldCharType="begin"/>
        </w:r>
        <w:r w:rsidR="0024360A">
          <w:instrText xml:space="preserve"> HYPERLINK  \l "_References" </w:instrText>
        </w:r>
        <w:r w:rsidR="0024360A">
          <w:fldChar w:fldCharType="separate"/>
        </w:r>
        <w:r w:rsidR="0024360A" w:rsidRPr="0024360A">
          <w:rPr>
            <w:rStyle w:val="Hyperlink"/>
          </w:rPr>
          <w:t>38</w:t>
        </w:r>
        <w:r w:rsidR="0024360A">
          <w:fldChar w:fldCharType="end"/>
        </w:r>
      </w:ins>
      <w:ins w:id="3185" w:author="Gerard Blanco Bernal (Student)" w:date="2022-04-12T19:25:00Z">
        <w:r>
          <w:t>]</w:t>
        </w:r>
        <w:r w:rsidRPr="00A07A9E">
          <w:t xml:space="preserve">, which guide the ethical development and use of AI in research and products. </w:t>
        </w:r>
      </w:ins>
    </w:p>
    <w:p w14:paraId="35ED611B" w14:textId="77777777" w:rsidR="0086325B" w:rsidRDefault="0086325B" w:rsidP="002D68B4">
      <w:pPr>
        <w:rPr>
          <w:ins w:id="3186" w:author="Gerard Blanco Bernal (Student)" w:date="2022-04-12T19:39:00Z"/>
        </w:rPr>
      </w:pPr>
    </w:p>
    <w:p w14:paraId="7E7645C1" w14:textId="4BDE74B5" w:rsidR="00147B11" w:rsidRDefault="00A07A9E" w:rsidP="002D68B4">
      <w:pPr>
        <w:rPr>
          <w:ins w:id="3187" w:author="Gerard Blanco Bernal (Student)" w:date="2022-04-12T19:44:00Z"/>
        </w:rPr>
      </w:pPr>
      <w:ins w:id="3188" w:author="Gerard Blanco Bernal (Student)" w:date="2022-04-12T19:25:00Z">
        <w:r w:rsidRPr="00A07A9E">
          <w:t>In line with these principles</w:t>
        </w:r>
      </w:ins>
      <w:ins w:id="3189" w:author="Gerard Blanco Bernal (Student)" w:date="2022-04-12T19:26:00Z">
        <w:r>
          <w:t xml:space="preserve">, the researcher aimed to design the </w:t>
        </w:r>
      </w:ins>
      <w:r w:rsidR="00EE2D55">
        <w:t>ChatBot</w:t>
      </w:r>
      <w:ins w:id="3190" w:author="Gerard Blanco Bernal (Student)" w:date="2022-04-12T19:56:00Z">
        <w:r w:rsidR="0082690A">
          <w:t xml:space="preserve"> and the weed detection</w:t>
        </w:r>
      </w:ins>
      <w:ins w:id="3191" w:author="Gerard Blanco Bernal (Student)" w:date="2022-04-12T19:26:00Z">
        <w:r>
          <w:t xml:space="preserve"> adhering to </w:t>
        </w:r>
        <w:r w:rsidRPr="00A07A9E">
          <w:t>Responsible AI (RAI) practices.</w:t>
        </w:r>
      </w:ins>
      <w:ins w:id="3192" w:author="Gerard Blanco Bernal (Student)" w:date="2022-04-12T19:28:00Z">
        <w:r w:rsidR="00DA4064">
          <w:t xml:space="preserve"> </w:t>
        </w:r>
      </w:ins>
      <w:ins w:id="3193" w:author="Gerard Blanco Bernal (Student)" w:date="2022-04-12T19:32:00Z">
        <w:r w:rsidR="003417FF">
          <w:t xml:space="preserve">The technology was </w:t>
        </w:r>
      </w:ins>
      <w:ins w:id="3194" w:author="Gerard Blanco Bernal (Student)" w:date="2022-04-12T19:33:00Z">
        <w:r w:rsidR="003417FF">
          <w:t>not designed to cause harm</w:t>
        </w:r>
      </w:ins>
      <w:ins w:id="3195" w:author="Gerard Blanco Bernal (Student)" w:date="2022-04-12T19:35:00Z">
        <w:r w:rsidR="003417FF">
          <w:t xml:space="preserve">, and it would not gather </w:t>
        </w:r>
        <w:r w:rsidR="003417FF" w:rsidRPr="003417FF">
          <w:t>information for surveillance violating internationally accepted norms.</w:t>
        </w:r>
        <w:r w:rsidR="003417FF">
          <w:t xml:space="preserve"> The researcher</w:t>
        </w:r>
      </w:ins>
      <w:ins w:id="3196" w:author="Gerard Blanco Bernal (Student)" w:date="2022-04-12T19:36:00Z">
        <w:r w:rsidR="003417FF">
          <w:t xml:space="preserve">’s prototype would most definitely not </w:t>
        </w:r>
        <w:r w:rsidR="003417FF" w:rsidRPr="003417FF">
          <w:t>contravene widely accepted principles of international law and human rights</w:t>
        </w:r>
      </w:ins>
      <w:ins w:id="3197" w:author="Gerard Blanco Bernal (Student)" w:date="2022-04-12T19:37:00Z">
        <w:r w:rsidR="0086325B">
          <w:t>.</w:t>
        </w:r>
      </w:ins>
    </w:p>
    <w:p w14:paraId="3C55F777" w14:textId="490364AD" w:rsidR="00775E0A" w:rsidRDefault="00775E0A" w:rsidP="002D68B4">
      <w:pPr>
        <w:rPr>
          <w:ins w:id="3198" w:author="Gerard Blanco Bernal (Student)" w:date="2022-04-12T19:44:00Z"/>
        </w:rPr>
      </w:pPr>
    </w:p>
    <w:p w14:paraId="223A0F86" w14:textId="519812CE" w:rsidR="00775E0A" w:rsidRDefault="00775E0A" w:rsidP="002D68B4">
      <w:pPr>
        <w:rPr>
          <w:ins w:id="3199" w:author="Gerard Blanco Bernal (Student)" w:date="2022-04-12T19:58:00Z"/>
        </w:rPr>
      </w:pPr>
      <w:ins w:id="3200" w:author="Gerard Blanco Bernal (Student)" w:date="2022-04-12T19:44:00Z">
        <w:r>
          <w:t>Understanding and trusting AI systems is important to en</w:t>
        </w:r>
      </w:ins>
      <w:ins w:id="3201" w:author="Gerard Blanco Bernal (Student)" w:date="2022-04-12T19:45:00Z">
        <w:r>
          <w:t xml:space="preserve">sure they work as intended. For this reason, </w:t>
        </w:r>
      </w:ins>
      <w:ins w:id="3202" w:author="Gerard Blanco Bernal (Student)" w:date="2022-04-12T19:48:00Z">
        <w:r w:rsidR="00912C79">
          <w:t xml:space="preserve">neither the weed detection model nor the AI </w:t>
        </w:r>
      </w:ins>
      <w:r w:rsidR="00EE2D55">
        <w:t>ChatBot</w:t>
      </w:r>
      <w:ins w:id="3203" w:author="Gerard Blanco Bernal (Student)" w:date="2022-04-12T19:48:00Z">
        <w:r w:rsidR="00912C79">
          <w:t xml:space="preserve"> were trained off of sensitive data that needed privacy</w:t>
        </w:r>
      </w:ins>
      <w:ins w:id="3204" w:author="Gerard Blanco Bernal (Student)" w:date="2022-04-12T19:49:00Z">
        <w:r w:rsidR="00912C79">
          <w:t xml:space="preserve"> preserving safeguards.</w:t>
        </w:r>
      </w:ins>
      <w:ins w:id="3205" w:author="Gerard Blanco Bernal (Student)" w:date="2022-04-12T19:50:00Z">
        <w:r w:rsidR="00912C79">
          <w:t xml:space="preserve"> Additionally, </w:t>
        </w:r>
      </w:ins>
      <w:ins w:id="3206" w:author="Gerard Blanco Bernal (Student)" w:date="2022-04-12T19:51:00Z">
        <w:r w:rsidR="00912C79">
          <w:t xml:space="preserve">as the researcher had studied the user demographic and tested the artefact in depth </w:t>
        </w:r>
      </w:ins>
      <w:ins w:id="3207" w:author="Gerard Blanco Bernal (Student)" w:date="2022-04-12T19:52:00Z">
        <w:r w:rsidR="00912C79">
          <w:t xml:space="preserve">while user testing, </w:t>
        </w:r>
        <w:r w:rsidR="00E15AEA">
          <w:t xml:space="preserve">the true impact of the </w:t>
        </w:r>
        <w:r w:rsidR="00E15AEA" w:rsidRPr="00E15AEA">
          <w:t>predictions, recommendations, and decisions</w:t>
        </w:r>
        <w:r w:rsidR="00E15AEA">
          <w:t xml:space="preserve"> of the intelligent system could be assessed</w:t>
        </w:r>
      </w:ins>
      <w:ins w:id="3208" w:author="Gerard Blanco Bernal (Student)" w:date="2022-04-12T19:58:00Z">
        <w:r w:rsidR="00D93E12">
          <w:t xml:space="preserve"> and predicted in advance</w:t>
        </w:r>
      </w:ins>
      <w:ins w:id="3209" w:author="Gerard Blanco Bernal (Student)" w:date="2022-04-12T19:52:00Z">
        <w:r w:rsidR="00E15AEA">
          <w:t>.</w:t>
        </w:r>
      </w:ins>
      <w:ins w:id="3210" w:author="Gerard Blanco Bernal (Student)" w:date="2022-04-12T20:07:00Z">
        <w:r w:rsidR="00970AE4">
          <w:t xml:space="preserve"> It is worth noting that t</w:t>
        </w:r>
      </w:ins>
      <w:ins w:id="3211" w:author="Gerard Blanco Bernal (Student)" w:date="2022-04-12T20:08:00Z">
        <w:r w:rsidR="00970AE4">
          <w:t>here existed no corporate ownership of any personal data provided by the test users as any private information was disregarded when evaluating the system</w:t>
        </w:r>
      </w:ins>
      <w:ins w:id="3212" w:author="Gerard Blanco Bernal (Student)" w:date="2022-04-12T20:09:00Z">
        <w:r w:rsidR="00970AE4">
          <w:t xml:space="preserve"> from the testing results.</w:t>
        </w:r>
      </w:ins>
      <w:ins w:id="3213" w:author="Gerard Blanco Bernal (Student)" w:date="2022-04-12T19:53:00Z">
        <w:r w:rsidR="00E15AEA">
          <w:t xml:space="preserve"> Any underlying biases in the data that could contribute to the reinforcement of existing stereotypes </w:t>
        </w:r>
      </w:ins>
      <w:ins w:id="3214" w:author="Gerard Blanco Bernal (Student)" w:date="2022-04-12T19:54:00Z">
        <w:r w:rsidR="00E15AEA">
          <w:t>were nullified, such as</w:t>
        </w:r>
      </w:ins>
      <w:ins w:id="3215" w:author="Gerard Blanco Bernal (Student)" w:date="2022-04-12T19:55:00Z">
        <w:r w:rsidR="00E15AEA">
          <w:t xml:space="preserve"> with t</w:t>
        </w:r>
      </w:ins>
      <w:ins w:id="3216" w:author="Gerard Blanco Bernal (Student)" w:date="2022-04-12T19:54:00Z">
        <w:r w:rsidR="00E15AEA">
          <w:t xml:space="preserve">he </w:t>
        </w:r>
      </w:ins>
      <w:r w:rsidR="00EE2D55">
        <w:t>ChatBot</w:t>
      </w:r>
      <w:ins w:id="3217" w:author="Gerard Blanco Bernal (Student)" w:date="2022-04-12T19:54:00Z">
        <w:r w:rsidR="00E15AEA">
          <w:t xml:space="preserve"> it was vital that there were no derogatory terms</w:t>
        </w:r>
      </w:ins>
      <w:ins w:id="3218" w:author="Gerard Blanco Bernal (Student)" w:date="2022-04-12T19:55:00Z">
        <w:r w:rsidR="00E15AEA">
          <w:t xml:space="preserve"> or offensive language</w:t>
        </w:r>
      </w:ins>
      <w:ins w:id="3219" w:author="Gerard Blanco Bernal (Student)" w:date="2022-04-12T19:54:00Z">
        <w:r w:rsidR="00E15AEA">
          <w:t xml:space="preserve"> in the</w:t>
        </w:r>
      </w:ins>
      <w:ins w:id="3220" w:author="Gerard Blanco Bernal (Student)" w:date="2022-04-12T19:55:00Z">
        <w:r w:rsidR="00E15AEA">
          <w:t xml:space="preserve"> hard coded responses.</w:t>
        </w:r>
      </w:ins>
      <w:ins w:id="3221" w:author="Gerard Blanco Bernal (Student)" w:date="2022-04-14T22:31:00Z">
        <w:r w:rsidR="00673E0E">
          <w:t xml:space="preserve"> The researcher was aware that i</w:t>
        </w:r>
        <w:r w:rsidR="00673E0E" w:rsidRPr="00673E0E">
          <w:t xml:space="preserve">t’s important to maintain the security of the bot’s </w:t>
        </w:r>
      </w:ins>
      <w:r w:rsidR="004270C3">
        <w:t>received messaged</w:t>
      </w:r>
      <w:ins w:id="3222" w:author="Gerard Blanco Bernal (Student)" w:date="2022-04-14T22:31:00Z">
        <w:r w:rsidR="00673E0E" w:rsidRPr="00673E0E">
          <w:t xml:space="preserve"> and </w:t>
        </w:r>
      </w:ins>
      <w:r w:rsidR="004270C3">
        <w:t>responses</w:t>
      </w:r>
      <w:ins w:id="3223" w:author="Gerard Blanco Bernal (Student)" w:date="2022-04-14T22:31:00Z">
        <w:r w:rsidR="00673E0E" w:rsidRPr="00673E0E">
          <w:t xml:space="preserve"> </w:t>
        </w:r>
      </w:ins>
      <w:ins w:id="3224" w:author="Gerard Blanco Bernal (Student)" w:date="2022-05-01T15:38:00Z">
        <w:r w:rsidR="00DC3860">
          <w:t>dataset</w:t>
        </w:r>
      </w:ins>
      <w:ins w:id="3225" w:author="Gerard Blanco Bernal (Student)" w:date="2022-04-14T22:31:00Z">
        <w:r w:rsidR="00673E0E" w:rsidRPr="00673E0E">
          <w:t xml:space="preserve"> in order to avoid the loss of sensitive corporate information or private user information</w:t>
        </w:r>
        <w:r w:rsidR="00673E0E">
          <w:t>. For this reason, none of the inputs were saved, and</w:t>
        </w:r>
      </w:ins>
      <w:r w:rsidR="004270C3">
        <w:t xml:space="preserve"> </w:t>
      </w:r>
      <w:ins w:id="3226" w:author="Gerard Blanco Bernal (Student)" w:date="2022-04-14T22:32:00Z">
        <w:r w:rsidR="00673E0E">
          <w:t>the outputs were stored locally on the Raspberry Pi.</w:t>
        </w:r>
      </w:ins>
    </w:p>
    <w:p w14:paraId="7761BE19" w14:textId="7BC6AA28" w:rsidR="00D93E12" w:rsidRDefault="00D93E12" w:rsidP="002D68B4">
      <w:pPr>
        <w:rPr>
          <w:ins w:id="3227" w:author="Gerard Blanco Bernal (Student)" w:date="2022-04-12T19:58:00Z"/>
        </w:rPr>
      </w:pPr>
    </w:p>
    <w:p w14:paraId="53439D21" w14:textId="588C64F5" w:rsidR="0086325B" w:rsidRDefault="00D93E12" w:rsidP="002D68B4">
      <w:pPr>
        <w:rPr>
          <w:ins w:id="3228" w:author="Gerard Blanco Bernal (Student)" w:date="2022-04-12T19:39:00Z"/>
        </w:rPr>
      </w:pPr>
      <w:ins w:id="3229" w:author="Gerard Blanco Bernal (Student)" w:date="2022-04-12T19:58:00Z">
        <w:r w:rsidRPr="00D93E12">
          <w:t>The prototype aimed to be socially beneficial, taking into account a broad range of social and economic factors of the users so that it was not discriminative and could be used in as wide of a range of scenarios as possible. For example, by using a drip irrigation system which the prototype supported, it could drastically help in reducing water waste and usage for the end user</w:t>
        </w:r>
        <w:r>
          <w:t xml:space="preserve"> in</w:t>
        </w:r>
      </w:ins>
      <w:ins w:id="3230" w:author="Gerard Blanco Bernal (Student)" w:date="2022-04-12T19:59:00Z">
        <w:r>
          <w:t xml:space="preserve"> water-scarce regions.</w:t>
        </w:r>
      </w:ins>
      <w:ins w:id="3231" w:author="Gerard Blanco Bernal (Student)" w:date="2022-04-12T20:05:00Z">
        <w:r w:rsidR="00E770A2">
          <w:t xml:space="preserve"> </w:t>
        </w:r>
      </w:ins>
      <w:ins w:id="3232" w:author="Gerard Blanco Bernal (Student)" w:date="2022-04-12T19:59:00Z">
        <w:r>
          <w:t xml:space="preserve">Additionally, </w:t>
        </w:r>
      </w:ins>
      <w:ins w:id="3233" w:author="Gerard Blanco Bernal (Student)" w:date="2022-04-12T20:01:00Z">
        <w:r>
          <w:t xml:space="preserve">the inclusion of braille writing on the surface of each button </w:t>
        </w:r>
      </w:ins>
      <w:ins w:id="3234" w:author="Gerard Blanco Bernal (Student)" w:date="2022-04-12T20:03:00Z">
        <w:r w:rsidR="00E770A2">
          <w:t xml:space="preserve">was made in order to better the </w:t>
        </w:r>
      </w:ins>
      <w:ins w:id="3235" w:author="Gerard Blanco Bernal (Student)" w:date="2022-04-12T20:04:00Z">
        <w:r w:rsidR="00E770A2">
          <w:t xml:space="preserve">societal </w:t>
        </w:r>
        <w:r w:rsidR="00E770A2">
          <w:lastRenderedPageBreak/>
          <w:t xml:space="preserve">impact of the product, this way providing a more inclusive experience </w:t>
        </w:r>
      </w:ins>
      <w:ins w:id="3236" w:author="Gerard Blanco Bernal (Student)" w:date="2022-04-12T20:05:00Z">
        <w:r w:rsidR="00E770A2">
          <w:t>for all users alike.</w:t>
        </w:r>
      </w:ins>
      <w:ins w:id="3237" w:author="Gerard Blanco Bernal (Student)" w:date="2022-04-12T20:09:00Z">
        <w:r w:rsidR="00970AE4">
          <w:t xml:space="preserve"> </w:t>
        </w:r>
      </w:ins>
      <w:ins w:id="3238" w:author="Gerard Blanco Bernal (Student)" w:date="2022-04-12T20:45:00Z">
        <w:r w:rsidR="0021549D">
          <w:t>Furthermore, a</w:t>
        </w:r>
      </w:ins>
      <w:ins w:id="3239" w:author="Gerard Blanco Bernal (Student)" w:date="2022-04-12T20:09:00Z">
        <w:r w:rsidR="00970AE4">
          <w:t xml:space="preserve">lthough it was a minor aspect of the design, the software was at no point developed to </w:t>
        </w:r>
      </w:ins>
      <w:ins w:id="3240" w:author="Gerard Blanco Bernal (Student)" w:date="2022-04-12T20:10:00Z">
        <w:r w:rsidR="00970AE4">
          <w:t>be incrementally rewarding the more a gardener used it so as to not provide an addictive des</w:t>
        </w:r>
      </w:ins>
      <w:ins w:id="3241" w:author="Gerard Blanco Bernal (Student)" w:date="2022-04-12T20:11:00Z">
        <w:r w:rsidR="00970AE4">
          <w:t>ign which could cause unhealthy habits.</w:t>
        </w:r>
      </w:ins>
    </w:p>
    <w:p w14:paraId="4A98CD9E" w14:textId="63151058" w:rsidR="00147B11" w:rsidRDefault="00147B11" w:rsidP="002D68B4">
      <w:pPr>
        <w:rPr>
          <w:ins w:id="3242" w:author="Gerard Blanco Bernal (Student)" w:date="2022-04-10T14:59:00Z"/>
        </w:rPr>
      </w:pPr>
    </w:p>
    <w:p w14:paraId="3A20FA07" w14:textId="279836E3" w:rsidR="00147B11" w:rsidRDefault="00E770A2" w:rsidP="002D68B4">
      <w:pPr>
        <w:rPr>
          <w:ins w:id="3243" w:author="Gerard Blanco Bernal (Student)" w:date="2022-04-13T10:22:00Z"/>
        </w:rPr>
      </w:pPr>
      <w:ins w:id="3244" w:author="Gerard Blanco Bernal (Student)" w:date="2022-04-12T20:05:00Z">
        <w:r>
          <w:t>Finally, professional concerns were</w:t>
        </w:r>
      </w:ins>
      <w:ins w:id="3245" w:author="Gerard Blanco Bernal (Student)" w:date="2022-04-12T20:06:00Z">
        <w:r>
          <w:t xml:space="preserve"> evaluated prior to the development of the prototype so that the researcher was certain of</w:t>
        </w:r>
      </w:ins>
      <w:ins w:id="3246" w:author="Gerard Blanco Bernal (Student)" w:date="2022-04-12T20:11:00Z">
        <w:r w:rsidR="00970AE4">
          <w:t xml:space="preserve"> the legal context in which the work </w:t>
        </w:r>
      </w:ins>
      <w:ins w:id="3247" w:author="Gerard Blanco Bernal (Student)" w:date="2022-04-12T20:37:00Z">
        <w:r w:rsidR="004E0933">
          <w:t>was</w:t>
        </w:r>
      </w:ins>
      <w:ins w:id="3248" w:author="Gerard Blanco Bernal (Student)" w:date="2022-04-12T20:11:00Z">
        <w:r w:rsidR="00970AE4">
          <w:t xml:space="preserve"> to be carried out. Caution was taken so as to </w:t>
        </w:r>
      </w:ins>
      <w:ins w:id="3249" w:author="Gerard Blanco Bernal (Student)" w:date="2022-04-12T20:39:00Z">
        <w:r w:rsidR="004E0933">
          <w:t xml:space="preserve">completely understand the relevant applicable laws and property rights of the software </w:t>
        </w:r>
      </w:ins>
      <w:ins w:id="3250" w:author="Gerard Blanco Bernal (Student)" w:date="2022-04-12T20:41:00Z">
        <w:r w:rsidR="004E0933">
          <w:t>used</w:t>
        </w:r>
        <w:r w:rsidR="0021549D">
          <w:t>.</w:t>
        </w:r>
      </w:ins>
    </w:p>
    <w:p w14:paraId="157E69A6" w14:textId="692B7913" w:rsidR="0053263F" w:rsidRDefault="0053263F" w:rsidP="002D68B4">
      <w:pPr>
        <w:rPr>
          <w:ins w:id="3251" w:author="Gerard Blanco Bernal (Student)" w:date="2022-04-13T21:36:00Z"/>
        </w:rPr>
      </w:pPr>
    </w:p>
    <w:p w14:paraId="43D0B215" w14:textId="1D0A2E4C" w:rsidR="004B0F89" w:rsidRDefault="004B0F89" w:rsidP="002D68B4">
      <w:pPr>
        <w:rPr>
          <w:ins w:id="3252" w:author="Gerard Blanco Bernal (Student)" w:date="2022-04-13T21:36:00Z"/>
        </w:rPr>
      </w:pPr>
    </w:p>
    <w:p w14:paraId="68D07CA5" w14:textId="77777777" w:rsidR="004B0F89" w:rsidRPr="00C76146" w:rsidRDefault="004B0F89" w:rsidP="004B0F89">
      <w:pPr>
        <w:rPr>
          <w:ins w:id="3253" w:author="Gerard Blanco Bernal (Student)" w:date="2022-04-13T21:36:00Z"/>
          <w:b/>
          <w:bCs/>
        </w:rPr>
      </w:pPr>
      <w:ins w:id="3254" w:author="Gerard Blanco Bernal (Student)" w:date="2022-04-13T21:36:00Z">
        <w:r>
          <w:rPr>
            <w:b/>
            <w:bCs/>
          </w:rPr>
          <w:t>6.3</w:t>
        </w:r>
        <w:r w:rsidRPr="00C76146">
          <w:rPr>
            <w:b/>
            <w:bCs/>
          </w:rPr>
          <w:t xml:space="preserve"> </w:t>
        </w:r>
        <w:r>
          <w:rPr>
            <w:b/>
            <w:bCs/>
          </w:rPr>
          <w:t xml:space="preserve">Accessibility, </w:t>
        </w:r>
        <w:r w:rsidRPr="00C76146">
          <w:rPr>
            <w:b/>
            <w:bCs/>
          </w:rPr>
          <w:t>Usability and User-Centred Design</w:t>
        </w:r>
      </w:ins>
    </w:p>
    <w:p w14:paraId="214ABB48" w14:textId="77777777" w:rsidR="004B0F89" w:rsidRDefault="004B0F89" w:rsidP="004B0F89">
      <w:pPr>
        <w:rPr>
          <w:ins w:id="3255" w:author="Gerard Blanco Bernal (Student)" w:date="2022-04-13T21:36:00Z"/>
        </w:rPr>
      </w:pPr>
    </w:p>
    <w:p w14:paraId="10C027A9" w14:textId="0E18B4BF" w:rsidR="004B0F89" w:rsidRDefault="004B0F89" w:rsidP="004B0F89">
      <w:pPr>
        <w:rPr>
          <w:ins w:id="3256" w:author="Gerard Blanco Bernal (Student)" w:date="2022-04-13T21:42:00Z"/>
        </w:rPr>
      </w:pPr>
      <w:ins w:id="3257" w:author="Gerard Blanco Bernal (Student)" w:date="2022-04-13T21:37:00Z">
        <w:r>
          <w:t>The researcher aimed to implement as many accessibility-driven features as possible</w:t>
        </w:r>
      </w:ins>
      <w:ins w:id="3258" w:author="Gerard Blanco Bernal (Student)" w:date="2022-04-13T21:38:00Z">
        <w:r>
          <w:t xml:space="preserve">. </w:t>
        </w:r>
      </w:ins>
      <w:ins w:id="3259" w:author="Gerard Blanco Bernal (Student)" w:date="2022-04-13T21:39:00Z">
        <w:r>
          <w:t>Although the prototype wasn’t developed in order to aid those w</w:t>
        </w:r>
      </w:ins>
      <w:ins w:id="3260" w:author="Gerard Blanco Bernal (Student)" w:date="2022-04-13T21:40:00Z">
        <w:r>
          <w:t>ith disabilities when it c</w:t>
        </w:r>
      </w:ins>
      <w:ins w:id="3261" w:author="Gerard Blanco Bernal (Student)" w:date="2022-05-01T15:39:00Z">
        <w:r w:rsidR="007A3ED2">
          <w:t>ame</w:t>
        </w:r>
      </w:ins>
      <w:ins w:id="3262" w:author="Gerard Blanco Bernal (Student)" w:date="2022-04-13T21:40:00Z">
        <w:r>
          <w:t xml:space="preserve"> to gardening, the researcher realised that the prototype was indirectly doing just that. By automating the irrigation, </w:t>
        </w:r>
      </w:ins>
      <w:ins w:id="3263" w:author="Gerard Blanco Bernal (Student)" w:date="2022-04-13T21:45:00Z">
        <w:r w:rsidR="002A4DD3">
          <w:t>ventilation,</w:t>
        </w:r>
      </w:ins>
      <w:ins w:id="3264" w:author="Gerard Blanco Bernal (Student)" w:date="2022-04-13T21:41:00Z">
        <w:r>
          <w:t xml:space="preserve"> and water tank levels of the system, it was now accessible to a wide range of users with accessibility needs</w:t>
        </w:r>
        <w:r w:rsidR="002A4DD3">
          <w:t xml:space="preserve"> as they would now not have to go through the strenuous task of </w:t>
        </w:r>
      </w:ins>
      <w:ins w:id="3265" w:author="Gerard Blanco Bernal (Student)" w:date="2022-04-13T21:42:00Z">
        <w:r w:rsidR="002A4DD3">
          <w:t>performing the environmental control which the prototype could provide.</w:t>
        </w:r>
      </w:ins>
    </w:p>
    <w:p w14:paraId="03DC53DD" w14:textId="368A0A85" w:rsidR="002A4DD3" w:rsidRDefault="002A4DD3" w:rsidP="004B0F89">
      <w:pPr>
        <w:rPr>
          <w:ins w:id="3266" w:author="Gerard Blanco Bernal (Student)" w:date="2022-04-13T21:42:00Z"/>
        </w:rPr>
      </w:pPr>
    </w:p>
    <w:p w14:paraId="2A9ECBE3" w14:textId="27A11DB7" w:rsidR="004B0F89" w:rsidRDefault="002A4DD3" w:rsidP="002D68B4">
      <w:pPr>
        <w:rPr>
          <w:ins w:id="3267" w:author="Gerard Blanco Bernal (Student)" w:date="2022-04-13T21:48:00Z"/>
        </w:rPr>
      </w:pPr>
      <w:ins w:id="3268" w:author="Gerard Blanco Bernal (Student)" w:date="2022-04-13T21:42:00Z">
        <w:r>
          <w:t xml:space="preserve">Additionally, it was worth noting that </w:t>
        </w:r>
      </w:ins>
      <w:ins w:id="3269" w:author="Gerard Blanco Bernal (Student)" w:date="2022-04-13T21:43:00Z">
        <w:r>
          <w:t>all</w:t>
        </w:r>
      </w:ins>
      <w:ins w:id="3270" w:author="Gerard Blanco Bernal (Student)" w:date="2022-04-13T21:42:00Z">
        <w:r>
          <w:t xml:space="preserve"> </w:t>
        </w:r>
      </w:ins>
      <w:r w:rsidR="008946DC">
        <w:t xml:space="preserve">of </w:t>
      </w:r>
      <w:ins w:id="3271" w:author="Gerard Blanco Bernal (Student)" w:date="2022-04-13T21:43:00Z">
        <w:r>
          <w:t xml:space="preserve">Goggle Chrome, </w:t>
        </w:r>
      </w:ins>
      <w:ins w:id="3272" w:author="Gerard Blanco Bernal (Student)" w:date="2022-04-13T21:42:00Z">
        <w:r>
          <w:t xml:space="preserve">Android and </w:t>
        </w:r>
      </w:ins>
      <w:ins w:id="3273" w:author="Gerard Blanco Bernal (Student)" w:date="2022-04-13T21:43:00Z">
        <w:r>
          <w:t>i</w:t>
        </w:r>
      </w:ins>
      <w:ins w:id="3274" w:author="Gerard Blanco Bernal (Student)" w:date="2022-04-13T21:42:00Z">
        <w:r>
          <w:t xml:space="preserve">OS </w:t>
        </w:r>
      </w:ins>
      <w:ins w:id="3275" w:author="Gerard Blanco Bernal (Student)" w:date="2022-04-13T21:43:00Z">
        <w:r>
          <w:t>support Telegram and they all provide a plethora of accessibility driven feature</w:t>
        </w:r>
      </w:ins>
      <w:ins w:id="3276" w:author="Gerard Blanco Bernal (Student)" w:date="2022-04-13T21:44:00Z">
        <w:r>
          <w:t>s such as Switch Control, Guided Access, Text to Speech, and more. This made the prototype incredibly useful for those who rel</w:t>
        </w:r>
      </w:ins>
      <w:ins w:id="3277" w:author="Gerard Blanco Bernal (Student)" w:date="2022-04-13T21:45:00Z">
        <w:r>
          <w:t>y on these features to navigate software and websites</w:t>
        </w:r>
      </w:ins>
      <w:ins w:id="3278" w:author="Gerard Blanco Bernal (Student)" w:date="2022-04-13T21:47:00Z">
        <w:r w:rsidR="008E1984">
          <w:t>, further cementing the range of users which the prototype could be used by</w:t>
        </w:r>
      </w:ins>
      <w:ins w:id="3279" w:author="Gerard Blanco Bernal (Student)" w:date="2022-04-13T21:48:00Z">
        <w:r w:rsidR="008E1984">
          <w:t>.</w:t>
        </w:r>
      </w:ins>
    </w:p>
    <w:p w14:paraId="24F24BF9" w14:textId="77777777" w:rsidR="008E1984" w:rsidRDefault="008E1984" w:rsidP="002D68B4">
      <w:pPr>
        <w:rPr>
          <w:ins w:id="3280" w:author="Gerard Blanco Bernal (Student)" w:date="2022-04-10T14:59:00Z"/>
        </w:rPr>
      </w:pPr>
    </w:p>
    <w:p w14:paraId="3FA5EE26" w14:textId="25512968" w:rsidR="000D21CC" w:rsidRDefault="008E1984" w:rsidP="002D68B4">
      <w:pPr>
        <w:rPr>
          <w:ins w:id="3281" w:author="Gerard Blanco Bernal (Student)" w:date="2022-04-13T21:48:00Z"/>
        </w:rPr>
      </w:pPr>
      <w:ins w:id="3282" w:author="Gerard Blanco Bernal (Student)" w:date="2022-04-13T21:48:00Z">
        <w:r>
          <w:t>Finally, by adding braille to the button caps, the researcher safeguarded the</w:t>
        </w:r>
      </w:ins>
      <w:ins w:id="3283" w:author="Gerard Blanco Bernal (Student)" w:date="2022-04-13T21:49:00Z">
        <w:r>
          <w:t xml:space="preserve"> only external interactive feature which</w:t>
        </w:r>
      </w:ins>
      <w:ins w:id="3284" w:author="Gerard Blanco Bernal (Student)" w:date="2022-04-13T21:55:00Z">
        <w:r w:rsidR="00511925">
          <w:t xml:space="preserve"> </w:t>
        </w:r>
      </w:ins>
      <w:ins w:id="3285" w:author="Gerard Blanco Bernal (Student)" w:date="2022-04-13T22:03:00Z">
        <w:r w:rsidR="00E12275">
          <w:t xml:space="preserve">could not </w:t>
        </w:r>
      </w:ins>
      <w:ins w:id="3286" w:author="Gerard Blanco Bernal (Student)" w:date="2022-04-13T22:04:00Z">
        <w:r w:rsidR="00E12275">
          <w:t xml:space="preserve">draw from an operating system’s accessibility </w:t>
        </w:r>
      </w:ins>
      <w:ins w:id="3287" w:author="Gerard Blanco Bernal (Student)" w:date="2022-04-13T22:05:00Z">
        <w:r w:rsidR="00E12275">
          <w:t>tools. This way, all interactive features of the prototype w</w:t>
        </w:r>
      </w:ins>
      <w:ins w:id="3288" w:author="Gerard Blanco Bernal (Student)" w:date="2022-04-13T22:07:00Z">
        <w:r w:rsidR="00E12275">
          <w:t>ould deliver on</w:t>
        </w:r>
      </w:ins>
      <w:ins w:id="3289" w:author="Gerard Blanco Bernal (Student)" w:date="2022-04-13T22:08:00Z">
        <w:r w:rsidR="00E12275">
          <w:t xml:space="preserve"> the user-centred design requirements for </w:t>
        </w:r>
      </w:ins>
      <w:ins w:id="3290" w:author="Gerard Blanco Bernal (Student)" w:date="2022-04-13T22:09:00Z">
        <w:r w:rsidR="00DD42E4">
          <w:t>accessibility in the implementation.</w:t>
        </w:r>
      </w:ins>
    </w:p>
    <w:p w14:paraId="43A882A2" w14:textId="24E8E76E" w:rsidR="008E1984" w:rsidRDefault="008E1984" w:rsidP="002D68B4">
      <w:pPr>
        <w:rPr>
          <w:ins w:id="3291" w:author="Gerard Blanco Bernal (Student)" w:date="2022-05-01T15:39:00Z"/>
        </w:rPr>
      </w:pPr>
    </w:p>
    <w:p w14:paraId="160334BD" w14:textId="77777777" w:rsidR="00302986" w:rsidRDefault="00302986" w:rsidP="002D68B4">
      <w:pPr>
        <w:rPr>
          <w:ins w:id="3292" w:author="Gerard Blanco Bernal (Student)" w:date="2022-04-10T17:29:00Z"/>
        </w:rPr>
      </w:pPr>
    </w:p>
    <w:p w14:paraId="6C914851" w14:textId="690DE4CA" w:rsidR="00C1063F" w:rsidRPr="00C1063F" w:rsidRDefault="00C1063F" w:rsidP="002D68B4">
      <w:pPr>
        <w:rPr>
          <w:ins w:id="3293" w:author="Gerard Blanco Bernal (Student)" w:date="2022-04-08T14:19:00Z"/>
          <w:b/>
          <w:bCs/>
          <w:rPrChange w:id="3294" w:author="Gerard Blanco Bernal (Student)" w:date="2022-04-08T14:19:00Z">
            <w:rPr>
              <w:ins w:id="3295" w:author="Gerard Blanco Bernal (Student)" w:date="2022-04-08T14:19:00Z"/>
            </w:rPr>
          </w:rPrChange>
        </w:rPr>
      </w:pPr>
      <w:ins w:id="3296" w:author="Gerard Blanco Bernal (Student)" w:date="2022-04-08T14:19:00Z">
        <w:r w:rsidRPr="00C1063F">
          <w:rPr>
            <w:b/>
            <w:bCs/>
          </w:rPr>
          <w:t>5.</w:t>
        </w:r>
      </w:ins>
      <w:ins w:id="3297" w:author="Gerard Blanco Bernal (Student)" w:date="2022-04-12T19:47:00Z">
        <w:r w:rsidR="00912C79">
          <w:rPr>
            <w:b/>
            <w:bCs/>
          </w:rPr>
          <w:t>5</w:t>
        </w:r>
      </w:ins>
      <w:ins w:id="3298" w:author="Gerard Blanco Bernal (Student)" w:date="2022-04-08T14:19:00Z">
        <w:r w:rsidRPr="00C1063F">
          <w:rPr>
            <w:b/>
            <w:bCs/>
          </w:rPr>
          <w:t xml:space="preserve"> </w:t>
        </w:r>
      </w:ins>
      <w:ins w:id="3299" w:author="Gerard Blanco Bernal (Student)" w:date="2022-04-08T16:57:00Z">
        <w:r w:rsidR="00670924">
          <w:rPr>
            <w:b/>
            <w:bCs/>
          </w:rPr>
          <w:t xml:space="preserve">Unit </w:t>
        </w:r>
      </w:ins>
      <w:ins w:id="3300" w:author="Gerard Blanco Bernal (Student)" w:date="2022-04-08T14:19:00Z">
        <w:r>
          <w:rPr>
            <w:b/>
            <w:bCs/>
          </w:rPr>
          <w:t>Te</w:t>
        </w:r>
      </w:ins>
      <w:ins w:id="3301" w:author="Gerard Blanco Bernal (Student)" w:date="2022-04-08T14:20:00Z">
        <w:r>
          <w:rPr>
            <w:b/>
            <w:bCs/>
          </w:rPr>
          <w:t>sting</w:t>
        </w:r>
      </w:ins>
    </w:p>
    <w:p w14:paraId="644B0CE9" w14:textId="56081B60" w:rsidR="00C1063F" w:rsidRDefault="00C1063F" w:rsidP="002D68B4">
      <w:pPr>
        <w:rPr>
          <w:ins w:id="3302" w:author="Gerard Blanco Bernal (Student)" w:date="2022-04-08T14:19:00Z"/>
        </w:rPr>
      </w:pPr>
    </w:p>
    <w:p w14:paraId="6A6508ED" w14:textId="6FEB557F" w:rsidR="00E953C6" w:rsidRDefault="00FD6E7D" w:rsidP="002D68B4">
      <w:pPr>
        <w:rPr>
          <w:ins w:id="3303" w:author="Gerard Blanco Bernal (Student)" w:date="2022-04-08T11:29:00Z"/>
        </w:rPr>
      </w:pPr>
      <w:ins w:id="3304" w:author="Gerard Blanco Bernal (Student)" w:date="2022-04-10T16:53:00Z">
        <w:r>
          <w:t>Using unit testing practices throughout the entirety of the implementation of the prototype features</w:t>
        </w:r>
        <w:r w:rsidR="00E953C6">
          <w:t xml:space="preserve"> would be helpful in order to save the researcher a lot of time and </w:t>
        </w:r>
      </w:ins>
      <w:ins w:id="3305" w:author="Gerard Blanco Bernal (Student)" w:date="2022-04-10T16:54:00Z">
        <w:r w:rsidR="00E953C6">
          <w:t xml:space="preserve">headaches in the long-term maintenance of the product. Writing good unit tests would give the researcher more confidence that </w:t>
        </w:r>
        <w:r w:rsidR="00E953C6" w:rsidRPr="00E953C6">
          <w:t>th</w:t>
        </w:r>
        <w:r w:rsidR="00E953C6">
          <w:t xml:space="preserve">e </w:t>
        </w:r>
        <w:r w:rsidR="00E953C6" w:rsidRPr="00E953C6">
          <w:t>updates and refactoring</w:t>
        </w:r>
        <w:r w:rsidR="00E953C6">
          <w:t xml:space="preserve"> of code</w:t>
        </w:r>
        <w:r w:rsidR="00E953C6" w:rsidRPr="00E953C6">
          <w:t xml:space="preserve"> d</w:t>
        </w:r>
      </w:ins>
      <w:ins w:id="3306" w:author="Gerard Blanco Bernal (Student)" w:date="2022-04-10T16:55:00Z">
        <w:r w:rsidR="00E953C6">
          <w:t>idn</w:t>
        </w:r>
      </w:ins>
      <w:ins w:id="3307" w:author="Gerard Blanco Bernal (Student)" w:date="2022-04-10T16:54:00Z">
        <w:r w:rsidR="00E953C6" w:rsidRPr="00E953C6">
          <w:t xml:space="preserve">'t have any unintended consequences or break </w:t>
        </w:r>
      </w:ins>
      <w:ins w:id="3308" w:author="Gerard Blanco Bernal (Student)" w:date="2022-04-10T16:55:00Z">
        <w:r w:rsidR="00E953C6">
          <w:t>the</w:t>
        </w:r>
      </w:ins>
      <w:ins w:id="3309" w:author="Gerard Blanco Bernal (Student)" w:date="2022-04-10T16:54:00Z">
        <w:r w:rsidR="00E953C6" w:rsidRPr="00E953C6">
          <w:t xml:space="preserve"> code in any way</w:t>
        </w:r>
      </w:ins>
      <w:ins w:id="3310" w:author="Gerard Blanco Bernal (Student)" w:date="2022-04-10T16:55:00Z">
        <w:r w:rsidR="00E953C6">
          <w:t>. If for example, an update to a function in the project</w:t>
        </w:r>
      </w:ins>
      <w:ins w:id="3311" w:author="Gerard Blanco Bernal (Student)" w:date="2022-04-10T16:56:00Z">
        <w:r w:rsidR="00E953C6">
          <w:t xml:space="preserve"> breaks several sections of the code</w:t>
        </w:r>
      </w:ins>
      <w:ins w:id="3312" w:author="Gerard Blanco Bernal (Student)" w:date="2022-04-10T17:33:00Z">
        <w:r w:rsidR="001E7CA4">
          <w:t>,</w:t>
        </w:r>
      </w:ins>
      <w:ins w:id="3313" w:author="Gerard Blanco Bernal (Student)" w:date="2022-04-10T16:56:00Z">
        <w:r w:rsidR="00E953C6">
          <w:t xml:space="preserve"> even if the function itself is still working, unit tests will notify the researcher of this problem </w:t>
        </w:r>
      </w:ins>
      <w:ins w:id="3314" w:author="Gerard Blanco Bernal (Student)" w:date="2022-04-10T16:57:00Z">
        <w:r w:rsidR="00E953C6">
          <w:t xml:space="preserve">so it can then be fixed. </w:t>
        </w:r>
      </w:ins>
    </w:p>
    <w:p w14:paraId="6210DB0B" w14:textId="10D2D526" w:rsidR="005E0B90" w:rsidRDefault="005E0B90" w:rsidP="002D68B4">
      <w:pPr>
        <w:rPr>
          <w:ins w:id="3315" w:author="Gerard Blanco Bernal (Student)" w:date="2022-04-10T16:58:00Z"/>
        </w:rPr>
      </w:pPr>
    </w:p>
    <w:p w14:paraId="0347DE7C" w14:textId="2480548B" w:rsidR="00E953C6" w:rsidRDefault="00E953C6" w:rsidP="002D68B4">
      <w:pPr>
        <w:rPr>
          <w:ins w:id="3316" w:author="Gerard Blanco Bernal (Student)" w:date="2022-04-10T16:58:00Z"/>
        </w:rPr>
      </w:pPr>
      <w:ins w:id="3317" w:author="Gerard Blanco Bernal (Student)" w:date="2022-04-10T16:58:00Z">
        <w:r>
          <w:t xml:space="preserve">As opposed to using print statements multiple times in the code </w:t>
        </w:r>
        <w:r w:rsidR="0082751E">
          <w:t>and occasionally test</w:t>
        </w:r>
      </w:ins>
      <w:ins w:id="3318" w:author="Gerard Blanco Bernal (Student)" w:date="2022-04-10T16:59:00Z">
        <w:r w:rsidR="0082751E">
          <w:t>ing</w:t>
        </w:r>
      </w:ins>
      <w:ins w:id="3319" w:author="Gerard Blanco Bernal (Student)" w:date="2022-04-10T16:58:00Z">
        <w:r w:rsidR="0082751E">
          <w:t xml:space="preserve"> to see if </w:t>
        </w:r>
      </w:ins>
      <w:ins w:id="3320" w:author="Gerard Blanco Bernal (Student)" w:date="2022-04-10T16:59:00Z">
        <w:r w:rsidR="0082751E">
          <w:t>the program will still reach that section, unit tests can automate this process and more importantl</w:t>
        </w:r>
      </w:ins>
      <w:ins w:id="3321" w:author="Gerard Blanco Bernal (Student)" w:date="2022-04-10T17:00:00Z">
        <w:r w:rsidR="0082751E">
          <w:t>y, they are far more scalable and easy to maintain. Additionally, if the researcher</w:t>
        </w:r>
      </w:ins>
      <w:ins w:id="3322" w:author="Gerard Blanco Bernal (Student)" w:date="2022-04-10T17:01:00Z">
        <w:r w:rsidR="0082751E">
          <w:t xml:space="preserve"> was to test multiple functions at once using the print statement method, there wouldn’t be a way to see at a glance which sections failed and which succeeded; each </w:t>
        </w:r>
      </w:ins>
      <w:ins w:id="3323" w:author="Gerard Blanco Bernal (Student)" w:date="2022-04-10T17:02:00Z">
        <w:r w:rsidR="0082751E">
          <w:t>missing pri</w:t>
        </w:r>
      </w:ins>
      <w:ins w:id="3324" w:author="Gerard Blanco Bernal (Student)" w:date="2022-04-10T17:03:00Z">
        <w:r w:rsidR="0082751E">
          <w:t>nt statement would have to be accounted for when reviewing the console output, which means that a missing print statement might not be obvious at first.</w:t>
        </w:r>
      </w:ins>
    </w:p>
    <w:p w14:paraId="135A4812" w14:textId="195C9C91" w:rsidR="00E953C6" w:rsidRDefault="00E953C6" w:rsidP="002D68B4">
      <w:pPr>
        <w:rPr>
          <w:ins w:id="3325" w:author="Gerard Blanco Bernal (Student)" w:date="2022-04-10T17:03:00Z"/>
        </w:rPr>
      </w:pPr>
    </w:p>
    <w:p w14:paraId="10EF3129" w14:textId="1962244C" w:rsidR="00B374A0" w:rsidRDefault="00B374A0">
      <w:pPr>
        <w:rPr>
          <w:ins w:id="3326" w:author="Gerard Blanco Bernal (Student)" w:date="2022-04-10T17:24:00Z"/>
        </w:rPr>
      </w:pPr>
      <w:ins w:id="3327" w:author="Gerard Blanco Bernal (Student)" w:date="2022-04-10T17:04:00Z">
        <w:r>
          <w:t xml:space="preserve">The researcher would use the </w:t>
        </w:r>
      </w:ins>
      <w:r w:rsidR="008946DC">
        <w:t>‘</w:t>
      </w:r>
      <w:ins w:id="3328" w:author="Gerard Blanco Bernal (Student)" w:date="2022-04-10T17:04:00Z">
        <w:r>
          <w:t>unittest</w:t>
        </w:r>
      </w:ins>
      <w:r w:rsidR="008946DC">
        <w:t>’</w:t>
      </w:r>
      <w:ins w:id="3329" w:author="Gerard Blanco Bernal (Student)" w:date="2022-04-10T17:04:00Z">
        <w:r>
          <w:t xml:space="preserve"> Python testing </w:t>
        </w:r>
      </w:ins>
      <w:ins w:id="3330" w:author="Gerard Blanco Bernal (Student)" w:date="2022-04-10T17:16:00Z">
        <w:r w:rsidR="0016123C">
          <w:t xml:space="preserve">framework </w:t>
        </w:r>
      </w:ins>
      <w:ins w:id="3331" w:author="Gerard Blanco Bernal (Student)" w:date="2022-04-10T17:04:00Z">
        <w:r>
          <w:t>which was in the standard Python library, so there was no need to install it.</w:t>
        </w:r>
      </w:ins>
      <w:ins w:id="3332" w:author="Gerard Blanco Bernal (Student)" w:date="2022-04-10T17:20:00Z">
        <w:r w:rsidR="004E1C5D">
          <w:t xml:space="preserve"> Test cases for each of the functions and scripts that the researcher wanted to test were created.</w:t>
        </w:r>
      </w:ins>
      <w:ins w:id="3333" w:author="Gerard Blanco Bernal (Student)" w:date="2022-04-10T17:21:00Z">
        <w:r w:rsidR="004E1C5D">
          <w:t xml:space="preserve"> </w:t>
        </w:r>
      </w:ins>
      <w:ins w:id="3334" w:author="Gerard Blanco Bernal (Student)" w:date="2022-04-10T17:24:00Z">
        <w:r w:rsidR="004E1290">
          <w:t>In order to do this</w:t>
        </w:r>
      </w:ins>
      <w:ins w:id="3335" w:author="Gerard Blanco Bernal (Student)" w:date="2022-04-10T17:25:00Z">
        <w:r w:rsidR="004E1290">
          <w:t>, a class which inherited from unittest.T</w:t>
        </w:r>
      </w:ins>
      <w:ins w:id="3336" w:author="Gerard Blanco Bernal (Student)" w:date="2022-04-10T17:26:00Z">
        <w:r w:rsidR="004E1290">
          <w:t xml:space="preserve">estCase was made. </w:t>
        </w:r>
      </w:ins>
      <w:ins w:id="3337" w:author="Gerard Blanco Bernal (Student)" w:date="2022-04-10T17:23:00Z">
        <w:r w:rsidR="004E1290">
          <w:t xml:space="preserve">This </w:t>
        </w:r>
      </w:ins>
      <w:ins w:id="3338" w:author="Gerard Blanco Bernal (Student)" w:date="2022-04-10T17:21:00Z">
        <w:r w:rsidR="004E1290">
          <w:t xml:space="preserve">gave the researcher </w:t>
        </w:r>
      </w:ins>
      <w:ins w:id="3339" w:author="Gerard Blanco Bernal (Student)" w:date="2022-04-10T17:22:00Z">
        <w:r w:rsidR="004E1290">
          <w:t>access to a variety of tools and testing capabilities</w:t>
        </w:r>
      </w:ins>
      <w:ins w:id="3340" w:author="Gerard Blanco Bernal (Student)" w:date="2022-04-10T17:23:00Z">
        <w:r w:rsidR="004E1290">
          <w:t>.</w:t>
        </w:r>
      </w:ins>
      <w:ins w:id="3341" w:author="Gerard Blanco Bernal (Student)" w:date="2022-04-10T17:24:00Z">
        <w:r w:rsidR="004E1290">
          <w:t xml:space="preserve"> </w:t>
        </w:r>
      </w:ins>
    </w:p>
    <w:p w14:paraId="0B6FC40D" w14:textId="59C0E270" w:rsidR="004E1290" w:rsidRDefault="004E1290" w:rsidP="002D68B4">
      <w:pPr>
        <w:rPr>
          <w:ins w:id="3342" w:author="Gerard Blanco Bernal (Student)" w:date="2022-04-10T17:24:00Z"/>
        </w:rPr>
      </w:pPr>
    </w:p>
    <w:p w14:paraId="0F8111D3" w14:textId="74ECBE35" w:rsidR="000D21CC" w:rsidRDefault="000D21CC" w:rsidP="005F1BCE">
      <w:ins w:id="3343" w:author="Gerard Blanco Bernal (Student)" w:date="2022-04-10T17:26:00Z">
        <w:r>
          <w:t>All methods used to test the separate units required a</w:t>
        </w:r>
      </w:ins>
      <w:ins w:id="3344" w:author="Gerard Blanco Bernal (Student)" w:date="2022-04-10T17:27:00Z">
        <w:r>
          <w:t xml:space="preserve"> </w:t>
        </w:r>
      </w:ins>
      <w:ins w:id="3345" w:author="Gerard Blanco Bernal (Student)" w:date="2022-04-10T17:26:00Z">
        <w:r>
          <w:t>very specific na</w:t>
        </w:r>
      </w:ins>
      <w:ins w:id="3346" w:author="Gerard Blanco Bernal (Student)" w:date="2022-04-10T17:27:00Z">
        <w:r>
          <w:t>ming convention – the methods needed to start with ‘test’</w:t>
        </w:r>
      </w:ins>
      <w:ins w:id="3347" w:author="Gerard Blanco Bernal (Student)" w:date="2022-04-10T17:28:00Z">
        <w:r>
          <w:t xml:space="preserve"> in order for the library to know which methods represent unit tests.</w:t>
        </w:r>
      </w:ins>
      <w:ins w:id="3348" w:author="Gerard Blanco Bernal (Student)" w:date="2022-04-10T17:29:00Z">
        <w:r>
          <w:t xml:space="preserve"> If a method didn’t start with the word ‘test’ it wouldn’t be executed.</w:t>
        </w:r>
      </w:ins>
    </w:p>
    <w:p w14:paraId="3949DDFB" w14:textId="4A80C14E" w:rsidR="005171E7" w:rsidRDefault="00F354D0" w:rsidP="005F1BCE">
      <w:r w:rsidRPr="005171E7">
        <w:rPr>
          <w:noProof/>
        </w:rPr>
        <w:drawing>
          <wp:anchor distT="0" distB="0" distL="114300" distR="114300" simplePos="0" relativeHeight="251682816" behindDoc="0" locked="0" layoutInCell="1" allowOverlap="1" wp14:anchorId="11D5623E" wp14:editId="606FC62E">
            <wp:simplePos x="0" y="0"/>
            <wp:positionH relativeFrom="column">
              <wp:posOffset>373380</wp:posOffset>
            </wp:positionH>
            <wp:positionV relativeFrom="paragraph">
              <wp:posOffset>149225</wp:posOffset>
            </wp:positionV>
            <wp:extent cx="2401570" cy="1435865"/>
            <wp:effectExtent l="0" t="0" r="0" b="0"/>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01570" cy="1435865"/>
                    </a:xfrm>
                    <a:prstGeom prst="rect">
                      <a:avLst/>
                    </a:prstGeom>
                  </pic:spPr>
                </pic:pic>
              </a:graphicData>
            </a:graphic>
          </wp:anchor>
        </w:drawing>
      </w:r>
    </w:p>
    <w:p w14:paraId="606275C8" w14:textId="61385E26" w:rsidR="005171E7" w:rsidRDefault="005171E7" w:rsidP="005F1BCE">
      <w:pPr>
        <w:rPr>
          <w:ins w:id="3349" w:author="Gerard Blanco Bernal (Student)" w:date="2022-04-10T17:29:00Z"/>
        </w:rPr>
      </w:pPr>
    </w:p>
    <w:p w14:paraId="329FADA5" w14:textId="3AFE8D98" w:rsidR="000D21CC" w:rsidRDefault="000D21CC" w:rsidP="005F1BCE">
      <w:pPr>
        <w:rPr>
          <w:ins w:id="3350" w:author="Gerard Blanco Bernal (Student)" w:date="2022-05-01T15:44:00Z"/>
        </w:rPr>
      </w:pPr>
    </w:p>
    <w:p w14:paraId="744E982E" w14:textId="77777777" w:rsidR="00F354D0" w:rsidRDefault="00F354D0" w:rsidP="00F354D0">
      <w:pPr>
        <w:jc w:val="center"/>
        <w:rPr>
          <w:ins w:id="3351" w:author="Gerard Blanco Bernal (Student)" w:date="2022-05-01T15:44:00Z"/>
          <w:i/>
          <w:iCs/>
        </w:rPr>
      </w:pPr>
    </w:p>
    <w:p w14:paraId="24FE3108" w14:textId="77777777" w:rsidR="00F354D0" w:rsidRDefault="00F354D0" w:rsidP="00F354D0">
      <w:pPr>
        <w:jc w:val="center"/>
        <w:rPr>
          <w:ins w:id="3352" w:author="Gerard Blanco Bernal (Student)" w:date="2022-05-01T15:44:00Z"/>
          <w:i/>
          <w:iCs/>
        </w:rPr>
      </w:pPr>
    </w:p>
    <w:p w14:paraId="45131C81" w14:textId="77777777" w:rsidR="00F354D0" w:rsidRDefault="00F354D0" w:rsidP="00F354D0">
      <w:pPr>
        <w:jc w:val="center"/>
        <w:rPr>
          <w:ins w:id="3353" w:author="Gerard Blanco Bernal (Student)" w:date="2022-05-01T15:44:00Z"/>
          <w:i/>
          <w:iCs/>
        </w:rPr>
      </w:pPr>
    </w:p>
    <w:p w14:paraId="7992CEF6" w14:textId="77777777" w:rsidR="00F354D0" w:rsidRDefault="00F354D0" w:rsidP="00F354D0">
      <w:pPr>
        <w:jc w:val="center"/>
        <w:rPr>
          <w:ins w:id="3354" w:author="Gerard Blanco Bernal (Student)" w:date="2022-05-01T15:44:00Z"/>
          <w:i/>
          <w:iCs/>
        </w:rPr>
      </w:pPr>
    </w:p>
    <w:p w14:paraId="6D02C75D" w14:textId="77777777" w:rsidR="00F354D0" w:rsidRDefault="00F354D0" w:rsidP="00F354D0">
      <w:pPr>
        <w:jc w:val="center"/>
        <w:rPr>
          <w:ins w:id="3355" w:author="Gerard Blanco Bernal (Student)" w:date="2022-05-01T15:44:00Z"/>
          <w:i/>
          <w:iCs/>
        </w:rPr>
      </w:pPr>
    </w:p>
    <w:p w14:paraId="10806E62" w14:textId="77777777" w:rsidR="00F354D0" w:rsidRDefault="00F354D0" w:rsidP="00F354D0">
      <w:pPr>
        <w:jc w:val="center"/>
        <w:rPr>
          <w:ins w:id="3356" w:author="Gerard Blanco Bernal (Student)" w:date="2022-05-01T15:44:00Z"/>
          <w:i/>
          <w:iCs/>
        </w:rPr>
      </w:pPr>
    </w:p>
    <w:p w14:paraId="5C1D4D4F" w14:textId="77777777" w:rsidR="00F354D0" w:rsidRDefault="00F354D0" w:rsidP="00F354D0">
      <w:pPr>
        <w:jc w:val="center"/>
        <w:rPr>
          <w:ins w:id="3357" w:author="Gerard Blanco Bernal (Student)" w:date="2022-05-01T15:44:00Z"/>
          <w:i/>
          <w:iCs/>
        </w:rPr>
      </w:pPr>
    </w:p>
    <w:p w14:paraId="05B7BD70" w14:textId="77777777" w:rsidR="00F354D0" w:rsidRDefault="00F354D0" w:rsidP="00F354D0">
      <w:pPr>
        <w:jc w:val="center"/>
        <w:rPr>
          <w:ins w:id="3358" w:author="Gerard Blanco Bernal (Student)" w:date="2022-05-01T15:44:00Z"/>
          <w:i/>
          <w:iCs/>
        </w:rPr>
      </w:pPr>
    </w:p>
    <w:p w14:paraId="7B3A16B8" w14:textId="77777777" w:rsidR="00F354D0" w:rsidRDefault="00F354D0" w:rsidP="00F354D0">
      <w:pPr>
        <w:jc w:val="center"/>
        <w:rPr>
          <w:ins w:id="3359" w:author="Gerard Blanco Bernal (Student)" w:date="2022-05-01T15:44:00Z"/>
          <w:i/>
          <w:iCs/>
        </w:rPr>
      </w:pPr>
    </w:p>
    <w:p w14:paraId="528ADE1A" w14:textId="4099F40B" w:rsidR="00F354D0" w:rsidRDefault="00F354D0">
      <w:pPr>
        <w:jc w:val="center"/>
        <w:rPr>
          <w:ins w:id="3360" w:author="Gerard Blanco Bernal (Student)" w:date="2022-05-03T07:57:00Z"/>
          <w:i/>
          <w:iCs/>
        </w:rPr>
      </w:pPr>
      <w:ins w:id="3361" w:author="Gerard Blanco Bernal (Student)" w:date="2022-05-01T15:44:00Z">
        <w:r>
          <w:rPr>
            <w:i/>
            <w:iCs/>
          </w:rPr>
          <w:t>Figure 2</w:t>
        </w:r>
      </w:ins>
      <w:ins w:id="3362" w:author="Gerard Blanco Bernal (Student)" w:date="2022-05-03T08:08:00Z">
        <w:r w:rsidR="007D098B">
          <w:rPr>
            <w:i/>
            <w:iCs/>
          </w:rPr>
          <w:t>7</w:t>
        </w:r>
      </w:ins>
      <w:ins w:id="3363" w:author="Gerard Blanco Bernal (Student)" w:date="2022-05-01T15:44:00Z">
        <w:r>
          <w:rPr>
            <w:i/>
            <w:iCs/>
          </w:rPr>
          <w:t xml:space="preserve">. </w:t>
        </w:r>
      </w:ins>
      <w:ins w:id="3364" w:author="Gerard Blanco Bernal (Student)" w:date="2022-05-03T08:08:00Z">
        <w:r w:rsidR="007D098B">
          <w:rPr>
            <w:i/>
            <w:iCs/>
          </w:rPr>
          <w:t>T</w:t>
        </w:r>
      </w:ins>
      <w:ins w:id="3365" w:author="Gerard Blanco Bernal (Student)" w:date="2022-05-01T15:44:00Z">
        <w:r>
          <w:rPr>
            <w:i/>
            <w:iCs/>
          </w:rPr>
          <w:t>est functions using unittest library.</w:t>
        </w:r>
      </w:ins>
    </w:p>
    <w:p w14:paraId="002A260F" w14:textId="77777777" w:rsidR="00F8437A" w:rsidRPr="00F354D0" w:rsidRDefault="00F8437A">
      <w:pPr>
        <w:jc w:val="center"/>
        <w:rPr>
          <w:ins w:id="3366" w:author="Gerard Blanco Bernal (Student)" w:date="2022-04-10T17:29:00Z"/>
          <w:i/>
          <w:iCs/>
          <w:rPrChange w:id="3367" w:author="Gerard Blanco Bernal (Student)" w:date="2022-05-01T15:44:00Z">
            <w:rPr>
              <w:ins w:id="3368" w:author="Gerard Blanco Bernal (Student)" w:date="2022-04-10T17:29:00Z"/>
            </w:rPr>
          </w:rPrChange>
        </w:rPr>
        <w:pPrChange w:id="3369" w:author="Gerard Blanco Bernal (Student)" w:date="2022-05-01T15:44:00Z">
          <w:pPr/>
        </w:pPrChange>
      </w:pPr>
    </w:p>
    <w:p w14:paraId="7C1FE4AD" w14:textId="4A18C8EF" w:rsidR="001E7CA4" w:rsidRDefault="00766398" w:rsidP="005F1BCE">
      <w:pPr>
        <w:rPr>
          <w:ins w:id="3370" w:author="Gerard Blanco Bernal (Student)" w:date="2022-04-10T17:31:00Z"/>
        </w:rPr>
      </w:pPr>
      <w:ins w:id="3371" w:author="Gerard Blanco Bernal (Student)" w:date="2022-05-01T15:44:00Z">
        <w:r>
          <w:t xml:space="preserve">Referring to Figure </w:t>
        </w:r>
      </w:ins>
      <w:ins w:id="3372" w:author="Gerard Blanco Bernal (Student)" w:date="2022-05-01T15:45:00Z">
        <w:r>
          <w:t>2</w:t>
        </w:r>
      </w:ins>
      <w:ins w:id="3373" w:author="Gerard Blanco Bernal (Student)" w:date="2022-05-03T08:08:00Z">
        <w:r w:rsidR="007D098B">
          <w:t>7</w:t>
        </w:r>
      </w:ins>
      <w:ins w:id="3374" w:author="Gerard Blanco Bernal (Student)" w:date="2022-05-01T15:45:00Z">
        <w:r>
          <w:t>, b</w:t>
        </w:r>
      </w:ins>
      <w:ins w:id="3375" w:author="Gerard Blanco Bernal (Student)" w:date="2022-04-10T17:30:00Z">
        <w:r w:rsidR="000D21CC">
          <w:t>y inheriting form unittest.TestCase, the researcher had access to a variety of assert methods.</w:t>
        </w:r>
      </w:ins>
      <w:ins w:id="3376" w:author="Gerard Blanco Bernal (Student)" w:date="2022-04-10T17:31:00Z">
        <w:r w:rsidR="000D21CC">
          <w:t xml:space="preserve"> </w:t>
        </w:r>
        <w:r w:rsidR="000D21CC" w:rsidRPr="000D21CC">
          <w:t>An assertion method compares the actual value returned by a test to the expected value, and throws an AssertionException if the comparison test fails.</w:t>
        </w:r>
        <w:r w:rsidR="000D21CC">
          <w:t xml:space="preserve"> </w:t>
        </w:r>
        <w:r w:rsidR="00E817E3">
          <w:t>If this happened, t</w:t>
        </w:r>
        <w:r w:rsidR="000D21CC" w:rsidRPr="000D21CC">
          <w:t xml:space="preserve">he </w:t>
        </w:r>
        <w:r w:rsidR="000D21CC">
          <w:t>unittest testing</w:t>
        </w:r>
        <w:r w:rsidR="000D21CC" w:rsidRPr="000D21CC">
          <w:t xml:space="preserve"> framework </w:t>
        </w:r>
        <w:r w:rsidR="000D21CC">
          <w:t>would</w:t>
        </w:r>
        <w:r w:rsidR="000D21CC" w:rsidRPr="000D21CC">
          <w:t xml:space="preserve"> then identify the test as </w:t>
        </w:r>
      </w:ins>
      <w:r w:rsidR="008946DC">
        <w:t>a ‘</w:t>
      </w:r>
      <w:ins w:id="3377" w:author="Gerard Blanco Bernal (Student)" w:date="2022-04-10T17:31:00Z">
        <w:r w:rsidR="000D21CC" w:rsidRPr="000D21CC">
          <w:t>Failure</w:t>
        </w:r>
      </w:ins>
      <w:r w:rsidR="008946DC">
        <w:t>’, denoted by an ‘F’ in the output console</w:t>
      </w:r>
      <w:ins w:id="3378" w:author="Gerard Blanco Bernal (Student)" w:date="2022-04-10T17:31:00Z">
        <w:r w:rsidR="000D21CC" w:rsidRPr="000D21CC">
          <w:t>.</w:t>
        </w:r>
      </w:ins>
    </w:p>
    <w:p w14:paraId="5D570F1B" w14:textId="77777777" w:rsidR="001E7CA4" w:rsidRDefault="001E7CA4" w:rsidP="005F1BCE">
      <w:pPr>
        <w:rPr>
          <w:ins w:id="3379" w:author="Gerard Blanco Bernal (Student)" w:date="2022-04-10T17:31:00Z"/>
        </w:rPr>
      </w:pPr>
    </w:p>
    <w:p w14:paraId="19D066EB" w14:textId="77777777" w:rsidR="002A05E3" w:rsidRDefault="005F1BCE" w:rsidP="005F1BCE">
      <w:pPr>
        <w:rPr>
          <w:ins w:id="3380" w:author="Gerard Blanco Bernal (Student)" w:date="2022-04-10T19:46:00Z"/>
        </w:rPr>
      </w:pPr>
      <w:ins w:id="3381" w:author="Gerard Blanco Bernal (Student)" w:date="2022-04-08T16:58:00Z">
        <w:r>
          <w:t>Initially</w:t>
        </w:r>
      </w:ins>
      <w:ins w:id="3382" w:author="Gerard Blanco Bernal (Student)" w:date="2022-04-10T17:41:00Z">
        <w:r w:rsidR="00534B37">
          <w:t>, the tests were r</w:t>
        </w:r>
      </w:ins>
      <w:ins w:id="3383" w:author="Gerard Blanco Bernal (Student)" w:date="2022-04-08T16:58:00Z">
        <w:r>
          <w:t xml:space="preserve">un from </w:t>
        </w:r>
      </w:ins>
      <w:ins w:id="3384" w:author="Gerard Blanco Bernal (Student)" w:date="2022-04-10T17:41:00Z">
        <w:r w:rsidR="00534B37">
          <w:t>the CLI</w:t>
        </w:r>
      </w:ins>
      <w:ins w:id="3385" w:author="Gerard Blanco Bernal (Student)" w:date="2022-04-08T16:58:00Z">
        <w:r>
          <w:t xml:space="preserve"> using “python -m unittest script.py”</w:t>
        </w:r>
      </w:ins>
      <w:ins w:id="3386" w:author="Gerard Blanco Bernal (Student)" w:date="2022-04-10T17:41:00Z">
        <w:r w:rsidR="00534B37">
          <w:t xml:space="preserve"> where “script.py” was the test which the researcher w</w:t>
        </w:r>
      </w:ins>
      <w:ins w:id="3387" w:author="Gerard Blanco Bernal (Student)" w:date="2022-04-10T17:42:00Z">
        <w:r w:rsidR="00534B37">
          <w:t>as testing.</w:t>
        </w:r>
      </w:ins>
      <w:ins w:id="3388" w:author="Gerard Blanco Bernal (Student)" w:date="2022-04-08T16:58:00Z">
        <w:r>
          <w:t xml:space="preserve"> </w:t>
        </w:r>
      </w:ins>
      <w:ins w:id="3389" w:author="Gerard Blanco Bernal (Student)" w:date="2022-04-10T17:42:00Z">
        <w:r w:rsidR="00534B37">
          <w:t xml:space="preserve">In order for the tests to be run from the IDE, a </w:t>
        </w:r>
      </w:ins>
      <w:ins w:id="3390" w:author="Gerard Blanco Bernal (Student)" w:date="2022-04-10T17:45:00Z">
        <w:r w:rsidR="00534B37">
          <w:t>slight change to the testing file was made.</w:t>
        </w:r>
      </w:ins>
      <w:ins w:id="3391" w:author="Gerard Blanco Bernal (Student)" w:date="2022-04-08T16:58:00Z">
        <w:r>
          <w:t xml:space="preserve"> </w:t>
        </w:r>
      </w:ins>
      <w:ins w:id="3392" w:author="Gerard Blanco Bernal (Student)" w:date="2022-04-10T17:49:00Z">
        <w:r w:rsidR="00EB1D61">
          <w:t>Python, u</w:t>
        </w:r>
        <w:r w:rsidR="00EB1D61" w:rsidRPr="00EB1D61">
          <w:t xml:space="preserve">nlike other languages, </w:t>
        </w:r>
        <w:r w:rsidR="00EB1D61">
          <w:t>has</w:t>
        </w:r>
        <w:r w:rsidR="00EB1D61" w:rsidRPr="00EB1D61">
          <w:t xml:space="preserve"> no main(</w:t>
        </w:r>
      </w:ins>
      <w:ins w:id="3393" w:author="Gerard Blanco Bernal (Student)" w:date="2022-04-10T17:57:00Z">
        <w:r w:rsidR="00BD2D92">
          <w:t xml:space="preserve"> </w:t>
        </w:r>
      </w:ins>
      <w:ins w:id="3394" w:author="Gerard Blanco Bernal (Student)" w:date="2022-04-10T17:49:00Z">
        <w:r w:rsidR="00EB1D61" w:rsidRPr="00EB1D61">
          <w:t>) function that gets run automatically - the main(</w:t>
        </w:r>
      </w:ins>
      <w:ins w:id="3395" w:author="Gerard Blanco Bernal (Student)" w:date="2022-04-10T17:57:00Z">
        <w:r w:rsidR="00BD2D92">
          <w:t xml:space="preserve"> </w:t>
        </w:r>
      </w:ins>
      <w:ins w:id="3396" w:author="Gerard Blanco Bernal (Student)" w:date="2022-04-10T17:49:00Z">
        <w:r w:rsidR="00EB1D61" w:rsidRPr="00EB1D61">
          <w:t>) function is implicitly all the code at the top level.</w:t>
        </w:r>
      </w:ins>
      <w:ins w:id="3397" w:author="Gerard Blanco Bernal (Student)" w:date="2022-04-10T17:50:00Z">
        <w:r w:rsidR="00D10866">
          <w:t xml:space="preserve"> Scripts have a built-in variable ‘__name__’ </w:t>
        </w:r>
        <w:r w:rsidR="00D10866" w:rsidRPr="00D10866">
          <w:t xml:space="preserve">which evaluates to the name of the current </w:t>
        </w:r>
        <w:r w:rsidR="00D10866" w:rsidRPr="00D10866">
          <w:lastRenderedPageBreak/>
          <w:t>module</w:t>
        </w:r>
        <w:r w:rsidR="00D10866">
          <w:t>.</w:t>
        </w:r>
      </w:ins>
      <w:ins w:id="3398" w:author="Gerard Blanco Bernal (Student)" w:date="2022-04-10T17:51:00Z">
        <w:r w:rsidR="00D10866">
          <w:t xml:space="preserve"> </w:t>
        </w:r>
        <w:r w:rsidR="00D10866" w:rsidRPr="00D10866">
          <w:t>However, if a module is being run</w:t>
        </w:r>
        <w:r w:rsidR="00D10866">
          <w:t xml:space="preserve"> directly</w:t>
        </w:r>
        <w:r w:rsidR="00D10866" w:rsidRPr="00D10866">
          <w:t xml:space="preserve">, then </w:t>
        </w:r>
        <w:r w:rsidR="00567653">
          <w:t>‘</w:t>
        </w:r>
        <w:r w:rsidR="00D10866" w:rsidRPr="00D10866">
          <w:t>__name__</w:t>
        </w:r>
        <w:r w:rsidR="00567653">
          <w:t>’</w:t>
        </w:r>
        <w:r w:rsidR="00D10866" w:rsidRPr="00D10866">
          <w:t xml:space="preserve"> instead is set to the string "__main__". </w:t>
        </w:r>
      </w:ins>
    </w:p>
    <w:p w14:paraId="6CCC643D" w14:textId="77777777" w:rsidR="00D4196A" w:rsidRDefault="00D4196A" w:rsidP="005F1BCE">
      <w:pPr>
        <w:rPr>
          <w:ins w:id="3399" w:author="Gerard Blanco Bernal (Student)" w:date="2022-05-02T10:13:00Z"/>
        </w:rPr>
      </w:pPr>
    </w:p>
    <w:p w14:paraId="58006917" w14:textId="74D6BAE2" w:rsidR="002A05E3" w:rsidRDefault="002A05E3" w:rsidP="005F1BCE">
      <w:pPr>
        <w:rPr>
          <w:ins w:id="3400" w:author="Gerard Blanco Bernal (Student)" w:date="2022-04-10T19:46:00Z"/>
        </w:rPr>
      </w:pPr>
      <w:ins w:id="3401" w:author="Gerard Blanco Bernal (Student)" w:date="2022-04-10T19:46:00Z">
        <w:r w:rsidRPr="002A05E3">
          <w:rPr>
            <w:noProof/>
          </w:rPr>
          <w:drawing>
            <wp:anchor distT="0" distB="0" distL="114300" distR="114300" simplePos="0" relativeHeight="251672576" behindDoc="1" locked="0" layoutInCell="1" allowOverlap="1" wp14:anchorId="6C056671" wp14:editId="4C2BC8CE">
              <wp:simplePos x="0" y="0"/>
              <wp:positionH relativeFrom="column">
                <wp:posOffset>550545</wp:posOffset>
              </wp:positionH>
              <wp:positionV relativeFrom="paragraph">
                <wp:posOffset>113030</wp:posOffset>
              </wp:positionV>
              <wp:extent cx="1699260" cy="455295"/>
              <wp:effectExtent l="0" t="0" r="0" b="1905"/>
              <wp:wrapSquare wrapText="bothSides"/>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99260" cy="455295"/>
                      </a:xfrm>
                      <a:prstGeom prst="rect">
                        <a:avLst/>
                      </a:prstGeom>
                    </pic:spPr>
                  </pic:pic>
                </a:graphicData>
              </a:graphic>
            </wp:anchor>
          </w:drawing>
        </w:r>
      </w:ins>
    </w:p>
    <w:p w14:paraId="18085DE0" w14:textId="77777777" w:rsidR="002A05E3" w:rsidRDefault="002A05E3" w:rsidP="005F1BCE">
      <w:pPr>
        <w:rPr>
          <w:ins w:id="3402" w:author="Gerard Blanco Bernal (Student)" w:date="2022-04-10T19:46:00Z"/>
        </w:rPr>
      </w:pPr>
    </w:p>
    <w:p w14:paraId="08382C0A" w14:textId="77777777" w:rsidR="002A05E3" w:rsidRDefault="002A05E3" w:rsidP="005F1BCE">
      <w:pPr>
        <w:rPr>
          <w:ins w:id="3403" w:author="Gerard Blanco Bernal (Student)" w:date="2022-04-10T19:46:00Z"/>
        </w:rPr>
      </w:pPr>
    </w:p>
    <w:p w14:paraId="4956EE61" w14:textId="77777777" w:rsidR="002A05E3" w:rsidRDefault="002A05E3" w:rsidP="005F1BCE">
      <w:pPr>
        <w:rPr>
          <w:ins w:id="3404" w:author="Gerard Blanco Bernal (Student)" w:date="2022-04-10T19:46:00Z"/>
        </w:rPr>
      </w:pPr>
    </w:p>
    <w:p w14:paraId="049A90F5" w14:textId="77777777" w:rsidR="002A05E3" w:rsidRDefault="002A05E3" w:rsidP="005F1BCE">
      <w:pPr>
        <w:rPr>
          <w:ins w:id="3405" w:author="Gerard Blanco Bernal (Student)" w:date="2022-04-10T19:46:00Z"/>
        </w:rPr>
      </w:pPr>
    </w:p>
    <w:p w14:paraId="39370E40" w14:textId="61A56B0B" w:rsidR="005F1BCE" w:rsidRDefault="00D10866" w:rsidP="005F1BCE">
      <w:pPr>
        <w:rPr>
          <w:ins w:id="3406" w:author="Gerard Blanco Bernal (Student)" w:date="2022-04-10T19:47:00Z"/>
        </w:rPr>
      </w:pPr>
      <w:ins w:id="3407" w:author="Gerard Blanco Bernal (Student)" w:date="2022-04-10T17:51:00Z">
        <w:r w:rsidRPr="00D10866">
          <w:t>Thus,</w:t>
        </w:r>
      </w:ins>
      <w:ins w:id="3408" w:author="Gerard Blanco Bernal (Student)" w:date="2022-04-10T17:56:00Z">
        <w:r w:rsidR="00BD2D92">
          <w:t xml:space="preserve"> by testing if the variable ‘__name__’ is equal to the stri</w:t>
        </w:r>
      </w:ins>
      <w:ins w:id="3409" w:author="Gerard Blanco Bernal (Student)" w:date="2022-04-10T17:57:00Z">
        <w:r w:rsidR="00BD2D92">
          <w:t xml:space="preserve">ng “__main__”, </w:t>
        </w:r>
      </w:ins>
      <w:r w:rsidR="008946DC">
        <w:t>the researcher could</w:t>
      </w:r>
      <w:ins w:id="3410" w:author="Gerard Blanco Bernal (Student)" w:date="2022-04-10T17:57:00Z">
        <w:r w:rsidR="00BD2D92">
          <w:t xml:space="preserve"> </w:t>
        </w:r>
      </w:ins>
      <w:ins w:id="3411" w:author="Gerard Blanco Bernal (Student)" w:date="2022-04-10T18:04:00Z">
        <w:r w:rsidR="00B46177">
          <w:t xml:space="preserve">check if the file </w:t>
        </w:r>
      </w:ins>
      <w:r w:rsidR="008946DC">
        <w:t xml:space="preserve">was </w:t>
      </w:r>
      <w:ins w:id="3412" w:author="Gerard Blanco Bernal (Student)" w:date="2022-04-10T18:04:00Z">
        <w:r w:rsidR="00B46177">
          <w:t xml:space="preserve">being run directly by </w:t>
        </w:r>
      </w:ins>
      <w:ins w:id="3413" w:author="Gerard Blanco Bernal (Student)" w:date="2022-04-10T19:46:00Z">
        <w:r w:rsidR="002A05E3">
          <w:t xml:space="preserve">the </w:t>
        </w:r>
      </w:ins>
      <w:ins w:id="3414" w:author="Gerard Blanco Bernal (Student)" w:date="2022-04-10T18:04:00Z">
        <w:r w:rsidR="00B46177">
          <w:t>python</w:t>
        </w:r>
      </w:ins>
      <w:ins w:id="3415" w:author="Gerard Blanco Bernal (Student)" w:date="2022-04-10T19:46:00Z">
        <w:r w:rsidR="002A05E3">
          <w:t xml:space="preserve"> script</w:t>
        </w:r>
      </w:ins>
      <w:ins w:id="3416" w:author="Gerard Blanco Bernal (Student)" w:date="2022-04-10T18:04:00Z">
        <w:r w:rsidR="00B46177">
          <w:t xml:space="preserve"> or if it </w:t>
        </w:r>
      </w:ins>
      <w:r w:rsidR="008946DC">
        <w:t>was</w:t>
      </w:r>
      <w:ins w:id="3417" w:author="Gerard Blanco Bernal (Student)" w:date="2022-04-10T18:04:00Z">
        <w:r w:rsidR="00B46177">
          <w:t xml:space="preserve"> being imported.</w:t>
        </w:r>
      </w:ins>
      <w:ins w:id="3418" w:author="Gerard Blanco Bernal (Student)" w:date="2022-04-10T19:42:00Z">
        <w:r w:rsidR="00B40CA6">
          <w:t xml:space="preserve"> </w:t>
        </w:r>
      </w:ins>
      <w:ins w:id="3419" w:author="Gerard Blanco Bernal (Student)" w:date="2022-04-10T19:43:00Z">
        <w:r w:rsidR="00B40CA6">
          <w:t>If the conditional is met, the script w</w:t>
        </w:r>
      </w:ins>
      <w:r w:rsidR="008946DC">
        <w:t>ould</w:t>
      </w:r>
      <w:ins w:id="3420" w:author="Gerard Blanco Bernal (Student)" w:date="2022-04-10T19:43:00Z">
        <w:r w:rsidR="00B40CA6">
          <w:t xml:space="preserve"> run unittest.main( ), t</w:t>
        </w:r>
      </w:ins>
      <w:ins w:id="3421" w:author="Gerard Blanco Bernal (Student)" w:date="2022-04-10T19:42:00Z">
        <w:r w:rsidR="00B40CA6">
          <w:t>his way</w:t>
        </w:r>
      </w:ins>
      <w:ins w:id="3422" w:author="Gerard Blanco Bernal (Student)" w:date="2022-04-10T19:43:00Z">
        <w:r w:rsidR="00B40CA6">
          <w:t xml:space="preserve">, </w:t>
        </w:r>
      </w:ins>
      <w:ins w:id="3423" w:author="Gerard Blanco Bernal (Student)" w:date="2022-04-10T19:48:00Z">
        <w:r w:rsidR="004432DA">
          <w:t>the researcher</w:t>
        </w:r>
      </w:ins>
      <w:ins w:id="3424" w:author="Gerard Blanco Bernal (Student)" w:date="2022-04-10T19:43:00Z">
        <w:r w:rsidR="00B40CA6">
          <w:t xml:space="preserve"> can </w:t>
        </w:r>
      </w:ins>
      <w:ins w:id="3425" w:author="Gerard Blanco Bernal (Student)" w:date="2022-04-10T19:44:00Z">
        <w:r w:rsidR="00B40CA6">
          <w:t>access all of the tests directly from the IDE</w:t>
        </w:r>
      </w:ins>
      <w:ins w:id="3426" w:author="Gerard Blanco Bernal (Student)" w:date="2022-04-10T19:48:00Z">
        <w:r w:rsidR="004432DA">
          <w:t xml:space="preserve"> </w:t>
        </w:r>
        <w:r w:rsidR="004432DA" w:rsidRPr="004432DA">
          <w:t>when running the tests from the unit testing script</w:t>
        </w:r>
        <w:r w:rsidR="004432DA">
          <w:t>.</w:t>
        </w:r>
      </w:ins>
    </w:p>
    <w:p w14:paraId="353FD30D" w14:textId="6C906CBE" w:rsidR="004432DA" w:rsidRDefault="004432DA" w:rsidP="005F1BCE">
      <w:pPr>
        <w:rPr>
          <w:ins w:id="3427" w:author="Gerard Blanco Bernal (Student)" w:date="2022-04-10T19:47:00Z"/>
        </w:rPr>
      </w:pPr>
    </w:p>
    <w:p w14:paraId="18AC8DA5" w14:textId="5C603A0C" w:rsidR="007B533E" w:rsidRDefault="004432DA" w:rsidP="005F1BCE">
      <w:pPr>
        <w:rPr>
          <w:ins w:id="3428" w:author="Gerard Blanco Bernal (Student)" w:date="2022-04-10T20:06:00Z"/>
        </w:rPr>
      </w:pPr>
      <w:ins w:id="3429" w:author="Gerard Blanco Bernal (Student)" w:date="2022-04-10T19:47:00Z">
        <w:r>
          <w:t>With this technicality out the way, the researcher completed setting up the unit tests for each testable feature.</w:t>
        </w:r>
      </w:ins>
      <w:ins w:id="3430" w:author="Gerard Blanco Bernal (Student)" w:date="2022-04-10T19:49:00Z">
        <w:r w:rsidR="00033102">
          <w:t xml:space="preserve"> The unit tests were </w:t>
        </w:r>
      </w:ins>
      <w:ins w:id="3431" w:author="Gerard Blanco Bernal (Student)" w:date="2022-04-10T19:50:00Z">
        <w:r w:rsidR="007B533E">
          <w:t>created</w:t>
        </w:r>
      </w:ins>
      <w:ins w:id="3432" w:author="Gerard Blanco Bernal (Student)" w:date="2022-04-10T19:49:00Z">
        <w:r w:rsidR="00033102">
          <w:t xml:space="preserve"> in </w:t>
        </w:r>
      </w:ins>
      <w:ins w:id="3433" w:author="Gerard Blanco Bernal (Student)" w:date="2022-04-10T19:50:00Z">
        <w:r w:rsidR="00033102">
          <w:t xml:space="preserve">conjunction </w:t>
        </w:r>
        <w:r w:rsidR="007B533E">
          <w:t>with</w:t>
        </w:r>
      </w:ins>
      <w:ins w:id="3434" w:author="Gerard Blanco Bernal (Student)" w:date="2022-04-10T19:49:00Z">
        <w:r w:rsidR="00033102">
          <w:t xml:space="preserve"> the main prototype </w:t>
        </w:r>
      </w:ins>
      <w:ins w:id="3435" w:author="Gerard Blanco Bernal (Student)" w:date="2022-04-10T19:50:00Z">
        <w:r w:rsidR="00033102">
          <w:t>features while they were being developed.</w:t>
        </w:r>
        <w:r w:rsidR="007B533E">
          <w:t xml:space="preserve"> </w:t>
        </w:r>
      </w:ins>
      <w:ins w:id="3436" w:author="Gerard Blanco Bernal (Student)" w:date="2022-04-08T16:58:00Z">
        <w:r w:rsidR="005F1BCE">
          <w:t>When the tests failed, the researcher would know straight away where the bug in the code was</w:t>
        </w:r>
      </w:ins>
      <w:ins w:id="3437" w:author="Gerard Blanco Bernal (Student)" w:date="2022-04-10T19:51:00Z">
        <w:r w:rsidR="007B533E">
          <w:t xml:space="preserve">. </w:t>
        </w:r>
      </w:ins>
    </w:p>
    <w:p w14:paraId="0025FE21" w14:textId="77777777" w:rsidR="007B533E" w:rsidRDefault="007B533E" w:rsidP="005F1BCE">
      <w:pPr>
        <w:rPr>
          <w:ins w:id="3438" w:author="Gerard Blanco Bernal (Student)" w:date="2022-04-10T19:51:00Z"/>
        </w:rPr>
      </w:pPr>
    </w:p>
    <w:p w14:paraId="510B4838" w14:textId="14A69D80" w:rsidR="005F1BCE" w:rsidRDefault="005F1BCE" w:rsidP="005F1BCE">
      <w:pPr>
        <w:rPr>
          <w:ins w:id="3439" w:author="Gerard Blanco Bernal (Student)" w:date="2022-04-10T19:52:00Z"/>
        </w:rPr>
      </w:pPr>
      <w:ins w:id="3440" w:author="Gerard Blanco Bernal (Student)" w:date="2022-04-08T16:58:00Z">
        <w:r>
          <w:t>The researcher wanted to test some edge cases too</w:t>
        </w:r>
      </w:ins>
      <w:ins w:id="3441" w:author="Gerard Blanco Bernal (Student)" w:date="2022-04-10T20:02:00Z">
        <w:r w:rsidR="00DC6A79">
          <w:t xml:space="preserve"> for som</w:t>
        </w:r>
      </w:ins>
      <w:ins w:id="3442" w:author="Gerard Blanco Bernal (Student)" w:date="2022-04-10T20:03:00Z">
        <w:r w:rsidR="00DC6A79">
          <w:t>e of the features</w:t>
        </w:r>
      </w:ins>
      <w:ins w:id="3443" w:author="Gerard Blanco Bernal (Student)" w:date="2022-04-08T16:58:00Z">
        <w:r>
          <w:t xml:space="preserve">. </w:t>
        </w:r>
      </w:ins>
      <w:ins w:id="3444" w:author="Gerard Blanco Bernal (Student)" w:date="2022-04-10T20:04:00Z">
        <w:r w:rsidR="006A62ED">
          <w:t>In the case of the water pump for example, the researcher wanted to test whether the pump would not be activated when the water levels were below a c</w:t>
        </w:r>
      </w:ins>
      <w:ins w:id="3445" w:author="Gerard Blanco Bernal (Student)" w:date="2022-04-10T20:05:00Z">
        <w:r w:rsidR="006A62ED">
          <w:t xml:space="preserve">ertain point in addition to the main </w:t>
        </w:r>
        <w:r w:rsidR="005476E2">
          <w:t>use case of the pump, which is turning on if the soil is deemed dry.</w:t>
        </w:r>
      </w:ins>
      <w:ins w:id="3446" w:author="Gerard Blanco Bernal (Student)" w:date="2022-04-10T20:04:00Z">
        <w:r w:rsidR="006A62ED">
          <w:t xml:space="preserve"> </w:t>
        </w:r>
      </w:ins>
      <w:ins w:id="3447" w:author="Gerard Blanco Bernal (Student)" w:date="2022-04-08T16:58:00Z">
        <w:r>
          <w:t xml:space="preserve">The goal wasn’t to write as many tests as possible, the goal was to write good tests that could account for as many scenarios as possible. As opposed to shooting for full coverage of the edge cases, it </w:t>
        </w:r>
      </w:ins>
      <w:ins w:id="3448" w:author="Gerard Blanco Bernal (Student)" w:date="2022-04-10T19:51:00Z">
        <w:r w:rsidR="007B533E">
          <w:t>was</w:t>
        </w:r>
      </w:ins>
      <w:ins w:id="3449" w:author="Gerard Blanco Bernal (Student)" w:date="2022-04-08T16:58:00Z">
        <w:r>
          <w:t xml:space="preserve"> best to </w:t>
        </w:r>
      </w:ins>
      <w:ins w:id="3450" w:author="Gerard Blanco Bernal (Student)" w:date="2022-04-10T19:52:00Z">
        <w:r w:rsidR="007B533E" w:rsidRPr="007B533E">
          <w:t xml:space="preserve">just </w:t>
        </w:r>
      </w:ins>
      <w:ins w:id="3451" w:author="Gerard Blanco Bernal (Student)" w:date="2022-04-08T16:58:00Z">
        <w:r>
          <w:t xml:space="preserve">make sure to write tests that </w:t>
        </w:r>
      </w:ins>
      <w:ins w:id="3452" w:author="Gerard Blanco Bernal (Student)" w:date="2022-04-10T19:51:00Z">
        <w:r w:rsidR="007B533E">
          <w:t>were</w:t>
        </w:r>
      </w:ins>
      <w:ins w:id="3453" w:author="Gerard Blanco Bernal (Student)" w:date="2022-04-08T16:58:00Z">
        <w:r>
          <w:t xml:space="preserve"> good enough to catch mistakes.</w:t>
        </w:r>
      </w:ins>
    </w:p>
    <w:p w14:paraId="1C6D38E0" w14:textId="252BBC8C" w:rsidR="007B533E" w:rsidRDefault="007B533E" w:rsidP="005F1BCE">
      <w:pPr>
        <w:rPr>
          <w:ins w:id="3454" w:author="Gerard Blanco Bernal (Student)" w:date="2022-04-10T19:52:00Z"/>
        </w:rPr>
      </w:pPr>
    </w:p>
    <w:p w14:paraId="7F126444" w14:textId="603487DD" w:rsidR="009464DE" w:rsidDel="009B1158" w:rsidRDefault="007B533E" w:rsidP="002D68B4">
      <w:pPr>
        <w:rPr>
          <w:del w:id="3455" w:author="Gerard Blanco Bernal (Student)" w:date="2022-04-14T21:07:00Z"/>
        </w:rPr>
      </w:pPr>
      <w:ins w:id="3456" w:author="Gerard Blanco Bernal (Student)" w:date="2022-04-10T19:52:00Z">
        <w:r>
          <w:t xml:space="preserve">If there were ever any errors </w:t>
        </w:r>
      </w:ins>
      <w:ins w:id="3457" w:author="Gerard Blanco Bernal (Student)" w:date="2022-04-10T19:54:00Z">
        <w:r w:rsidR="00F430C9">
          <w:t>found through standard debugging of the code</w:t>
        </w:r>
      </w:ins>
      <w:ins w:id="3458" w:author="Gerard Blanco Bernal (Student)" w:date="2022-04-10T19:52:00Z">
        <w:r>
          <w:t xml:space="preserve">, the researcher </w:t>
        </w:r>
      </w:ins>
      <w:r w:rsidR="008946DC">
        <w:t>would follow</w:t>
      </w:r>
      <w:ins w:id="3459" w:author="Gerard Blanco Bernal (Student)" w:date="2022-04-10T19:52:00Z">
        <w:r>
          <w:t xml:space="preserve"> the good practice of updating the</w:t>
        </w:r>
      </w:ins>
      <w:ins w:id="3460" w:author="Gerard Blanco Bernal (Student)" w:date="2022-04-08T16:58:00Z">
        <w:r w:rsidR="005F1BCE">
          <w:t xml:space="preserve"> </w:t>
        </w:r>
      </w:ins>
      <w:ins w:id="3461" w:author="Gerard Blanco Bernal (Student)" w:date="2022-04-10T19:52:00Z">
        <w:r>
          <w:t>unit tests</w:t>
        </w:r>
      </w:ins>
      <w:ins w:id="3462" w:author="Gerard Blanco Bernal (Student)" w:date="2022-04-08T16:58:00Z">
        <w:r w:rsidR="005F1BCE">
          <w:t xml:space="preserve"> with a test that would have caught the problem that </w:t>
        </w:r>
      </w:ins>
      <w:ins w:id="3463" w:author="Gerard Blanco Bernal (Student)" w:date="2022-04-10T19:53:00Z">
        <w:r>
          <w:t>was</w:t>
        </w:r>
      </w:ins>
      <w:ins w:id="3464" w:author="Gerard Blanco Bernal (Student)" w:date="2022-04-08T16:58:00Z">
        <w:r w:rsidR="005F1BCE">
          <w:t xml:space="preserve"> just found</w:t>
        </w:r>
      </w:ins>
      <w:ins w:id="3465" w:author="Gerard Blanco Bernal (Student)" w:date="2022-04-10T19:53:00Z">
        <w:r>
          <w:t>.</w:t>
        </w:r>
      </w:ins>
      <w:ins w:id="3466" w:author="Gerard Blanco Bernal (Student)" w:date="2022-04-08T16:58:00Z">
        <w:r w:rsidR="005F1BCE">
          <w:t xml:space="preserve"> </w:t>
        </w:r>
      </w:ins>
      <w:ins w:id="3467" w:author="Gerard Blanco Bernal (Student)" w:date="2022-04-10T19:55:00Z">
        <w:r w:rsidR="00F430C9">
          <w:t>This</w:t>
        </w:r>
      </w:ins>
      <w:ins w:id="3468" w:author="Gerard Blanco Bernal (Student)" w:date="2022-04-08T16:58:00Z">
        <w:r w:rsidR="005F1BCE">
          <w:t xml:space="preserve"> way </w:t>
        </w:r>
      </w:ins>
      <w:ins w:id="3469" w:author="Gerard Blanco Bernal (Student)" w:date="2022-04-10T19:55:00Z">
        <w:r w:rsidR="00F430C9">
          <w:t>the researcher would make sure to not</w:t>
        </w:r>
      </w:ins>
      <w:ins w:id="3470" w:author="Gerard Blanco Bernal (Student)" w:date="2022-04-08T16:58:00Z">
        <w:r w:rsidR="005F1BCE">
          <w:t xml:space="preserve"> revisit the same bugs </w:t>
        </w:r>
      </w:ins>
      <w:ins w:id="3471" w:author="Gerard Blanco Bernal (Student)" w:date="2022-04-10T20:07:00Z">
        <w:r w:rsidR="005476E2">
          <w:t>repeatedly</w:t>
        </w:r>
      </w:ins>
      <w:ins w:id="3472" w:author="Gerard Blanco Bernal (Student)" w:date="2022-04-08T16:58:00Z">
        <w:r w:rsidR="005F1BCE">
          <w:t>.</w:t>
        </w:r>
      </w:ins>
      <w:del w:id="3473" w:author="Gerard Blanco Bernal (Student)" w:date="2022-04-14T21:07:00Z">
        <w:r w:rsidR="00AA732D" w:rsidDel="009B1158">
          <w:delText xml:space="preserve">You should describe the important aspects of </w:delText>
        </w:r>
        <w:r w:rsidR="00435DAE" w:rsidRPr="00435DAE" w:rsidDel="009B1158">
          <w:delText xml:space="preserve">implementation, testing, and debugging that you went through to produce your system. You can structure this in different ways, depending on </w:delText>
        </w:r>
        <w:r w:rsidR="00AA732D" w:rsidDel="009B1158">
          <w:delText xml:space="preserve">the </w:delText>
        </w:r>
        <w:r w:rsidR="00435DAE" w:rsidRPr="00435DAE" w:rsidDel="009B1158">
          <w:delText xml:space="preserve">development methodology </w:delText>
        </w:r>
        <w:r w:rsidR="00AA732D" w:rsidDel="009B1158">
          <w:delText xml:space="preserve">adopted </w:delText>
        </w:r>
        <w:r w:rsidR="00435DAE" w:rsidRPr="00435DAE" w:rsidDel="009B1158">
          <w:delText>and the needs of your project. You may wish to start with a review and overview of the main features to be implemented and a general</w:delText>
        </w:r>
        <w:r w:rsidR="00AA732D" w:rsidDel="009B1158">
          <w:delText>,</w:delText>
        </w:r>
        <w:r w:rsidR="00435DAE" w:rsidRPr="00435DAE" w:rsidDel="009B1158">
          <w:delText xml:space="preserve"> architectural overview of the system. You may </w:delText>
        </w:r>
        <w:r w:rsidR="00AA732D" w:rsidDel="009B1158">
          <w:delText xml:space="preserve">then </w:delText>
        </w:r>
        <w:r w:rsidR="00435DAE" w:rsidRPr="00435DAE" w:rsidDel="009B1158">
          <w:delText xml:space="preserve">wish to walk through the major features, components, or sub-systems that were created, one after another. These could be sub-sections in your report, </w:delText>
        </w:r>
        <w:r w:rsidR="00AA732D" w:rsidDel="009B1158">
          <w:delText xml:space="preserve">e.g., </w:delText>
        </w:r>
        <w:r w:rsidR="00435DAE" w:rsidRPr="00435DAE" w:rsidDel="009B1158">
          <w:delText xml:space="preserve">Feature X, Feature Y, etc. Or you may wish to present a time-based review of the implementation process, according to the stages you went through in your project plan. Indeed, if you have adopted an Agile approach, you may wish to structure your discussion around the various Sprints that were undertaken. In your discussion, highlight any </w:delText>
        </w:r>
        <w:r w:rsidR="00AA732D" w:rsidDel="009B1158">
          <w:delText xml:space="preserve">important </w:delText>
        </w:r>
        <w:r w:rsidR="00435DAE" w:rsidRPr="00435DAE" w:rsidDel="009B1158">
          <w:delText>features</w:delText>
        </w:r>
        <w:r w:rsidR="00AA732D" w:rsidDel="009B1158">
          <w:delText xml:space="preserve"> that were implemented</w:delText>
        </w:r>
        <w:r w:rsidR="00435DAE" w:rsidRPr="00435DAE" w:rsidDel="009B1158">
          <w:delText xml:space="preserve">, </w:delText>
        </w:r>
        <w:r w:rsidR="00AA732D" w:rsidDel="009B1158">
          <w:delText xml:space="preserve">any </w:delText>
        </w:r>
        <w:r w:rsidR="00435DAE" w:rsidRPr="00435DAE" w:rsidDel="009B1158">
          <w:delText xml:space="preserve">major problems that </w:delText>
        </w:r>
        <w:r w:rsidR="00AA732D" w:rsidDel="009B1158">
          <w:delText>were</w:delText>
        </w:r>
        <w:r w:rsidR="00435DAE" w:rsidRPr="00435DAE" w:rsidDel="009B1158">
          <w:delText xml:space="preserve"> encountered, and the workarounds that you produced. </w:delText>
        </w:r>
        <w:r w:rsidR="00AA732D" w:rsidDel="009B1158">
          <w:delText>Your aim is to c</w:delText>
        </w:r>
        <w:r w:rsidR="00435DAE" w:rsidRPr="00435DAE" w:rsidDel="009B1158">
          <w:delText>onvince the reader that you are technically competent and</w:delText>
        </w:r>
        <w:r w:rsidR="00AA732D" w:rsidDel="009B1158">
          <w:delText xml:space="preserve"> that you are</w:delText>
        </w:r>
        <w:r w:rsidR="00435DAE" w:rsidRPr="00435DAE" w:rsidDel="009B1158">
          <w:delText xml:space="preserve"> capable of problem solving</w:delText>
        </w:r>
        <w:r w:rsidR="00AA732D" w:rsidDel="009B1158">
          <w:delText xml:space="preserve"> </w:delText>
        </w:r>
        <w:r w:rsidR="00435DAE" w:rsidRPr="00435DAE" w:rsidDel="009B1158">
          <w:delText>and adapting to needs of the project</w:delText>
        </w:r>
        <w:r w:rsidR="00AA732D" w:rsidDel="009B1158">
          <w:delText xml:space="preserve">. The amount / extent of technical contribution is also being assessed and the extent to which you have been able offer original ideas of your own. Regarding the amount of technical contribution. For example, a basic website, with a few, static pages is </w:delText>
        </w:r>
        <w:r w:rsidR="009464DE" w:rsidDel="009B1158">
          <w:delText>likely</w:delText>
        </w:r>
        <w:r w:rsidR="00AA732D" w:rsidDel="009B1158">
          <w:delText xml:space="preserve"> to be rated </w:delText>
        </w:r>
        <w:r w:rsidR="009464DE" w:rsidDel="009B1158">
          <w:delText xml:space="preserve">somewhat </w:delText>
        </w:r>
        <w:r w:rsidR="00AA732D" w:rsidDel="009B1158">
          <w:delText xml:space="preserve">poorly. Instead, </w:delText>
        </w:r>
        <w:r w:rsidR="009464DE" w:rsidDel="009B1158">
          <w:delText xml:space="preserve">one would expect dynamic content, a database, more complex code and problems being solved, additional considerations for accessibility, usability, security, etc. </w:delText>
        </w:r>
      </w:del>
    </w:p>
    <w:p w14:paraId="4897AE35" w14:textId="277A4CE5" w:rsidR="00962ACC" w:rsidDel="009B1158" w:rsidRDefault="00962ACC" w:rsidP="002D68B4">
      <w:pPr>
        <w:rPr>
          <w:del w:id="3474" w:author="Gerard Blanco Bernal (Student)" w:date="2022-04-14T21:07:00Z"/>
        </w:rPr>
      </w:pPr>
    </w:p>
    <w:p w14:paraId="2871E582" w14:textId="02BB0063" w:rsidR="009464DE" w:rsidDel="009B1158" w:rsidRDefault="009464DE" w:rsidP="002D68B4">
      <w:pPr>
        <w:rPr>
          <w:del w:id="3475" w:author="Gerard Blanco Bernal (Student)" w:date="2022-04-14T21:07:00Z"/>
        </w:rPr>
      </w:pPr>
      <w:del w:id="3476" w:author="Gerard Blanco Bernal (Student)" w:date="2022-04-14T21:07:00Z">
        <w:r w:rsidDel="009B1158">
          <w:delText xml:space="preserve">Regarding the implementation section. </w:delText>
        </w:r>
        <w:r w:rsidR="00435DAE" w:rsidRPr="00435DAE" w:rsidDel="009B1158">
          <w:delText xml:space="preserve">You may </w:delText>
        </w:r>
        <w:r w:rsidDel="009B1158">
          <w:delText xml:space="preserve">wish </w:delText>
        </w:r>
        <w:r w:rsidR="00435DAE" w:rsidRPr="00435DAE" w:rsidDel="009B1158">
          <w:delText>to illustrate your discussion with diagram</w:delText>
        </w:r>
        <w:r w:rsidDel="009B1158">
          <w:delText>s</w:delText>
        </w:r>
        <w:r w:rsidR="00435DAE" w:rsidRPr="00435DAE" w:rsidDel="009B1158">
          <w:delText xml:space="preserve">, or code snippets, that offer additional insights into your work or achievements. You may wish to emphasize user-centred processes, where applicable, and how the system evolved during implementation. For </w:delText>
        </w:r>
        <w:r w:rsidRPr="00435DAE" w:rsidDel="009B1158">
          <w:delText>technically oriented</w:delText>
        </w:r>
        <w:r w:rsidR="00435DAE" w:rsidRPr="00435DAE" w:rsidDel="009B1158">
          <w:delText xml:space="preserve"> projects, it is understood that you may wish to focus more on the performance, accuracy, reliability, or precision in your </w:delText>
        </w:r>
        <w:r w:rsidRPr="00435DAE" w:rsidDel="009B1158">
          <w:delText>outcomes,</w:delText>
        </w:r>
        <w:r w:rsidR="00435DAE" w:rsidRPr="00435DAE" w:rsidDel="009B1158">
          <w:delText xml:space="preserve"> including benchmarking against the work of others. For an add</w:delText>
        </w:r>
        <w:r w:rsidDel="009B1158">
          <w:delText>itional</w:delText>
        </w:r>
        <w:r w:rsidR="00435DAE" w:rsidRPr="00435DAE" w:rsidDel="009B1158">
          <w:delText xml:space="preserve"> layer of sophistication, any project can consider additional non-functional aspects of the system which are applicable, e.g., security, scalability, performance, usability, accessibility. </w:delText>
        </w:r>
      </w:del>
    </w:p>
    <w:p w14:paraId="751529E8" w14:textId="5B0A749C" w:rsidR="009464DE" w:rsidDel="009B1158" w:rsidRDefault="009464DE" w:rsidP="002D68B4">
      <w:pPr>
        <w:rPr>
          <w:del w:id="3477" w:author="Gerard Blanco Bernal (Student)" w:date="2022-04-14T21:07:00Z"/>
        </w:rPr>
      </w:pPr>
    </w:p>
    <w:p w14:paraId="4D80E2EB" w14:textId="31E6A18C" w:rsidR="00984052" w:rsidDel="009B1158" w:rsidRDefault="00435DAE" w:rsidP="002D68B4">
      <w:pPr>
        <w:rPr>
          <w:del w:id="3478" w:author="Gerard Blanco Bernal (Student)" w:date="2022-04-14T21:07:00Z"/>
        </w:rPr>
      </w:pPr>
      <w:del w:id="3479" w:author="Gerard Blanco Bernal (Student)" w:date="2022-04-14T21:07:00Z">
        <w:r w:rsidRPr="00435DAE" w:rsidDel="009B1158">
          <w:delText xml:space="preserve">Later in your report, there is a related section: Description of Final Product. This later section is focused around providing a summary overview of your finished product. In contrast, the implementation section focuses on the stages that you went through to </w:delText>
        </w:r>
        <w:r w:rsidR="009464DE" w:rsidDel="009B1158">
          <w:delText>achieve and deliver it</w:delText>
        </w:r>
        <w:r w:rsidRPr="00435DAE" w:rsidDel="009B1158">
          <w:delText xml:space="preserve">. There may be some areas of overlap, e.g., </w:delText>
        </w:r>
        <w:r w:rsidR="009464DE" w:rsidDel="009B1158">
          <w:delText>when you</w:delText>
        </w:r>
        <w:r w:rsidRPr="00435DAE" w:rsidDel="009B1158">
          <w:delText xml:space="preserve"> discuss the implementation of a</w:delText>
        </w:r>
        <w:r w:rsidR="009464DE" w:rsidDel="009B1158">
          <w:delText xml:space="preserve"> particular</w:delText>
        </w:r>
        <w:r w:rsidRPr="00435DAE" w:rsidDel="009B1158">
          <w:delText xml:space="preserve"> user interface</w:delText>
        </w:r>
        <w:r w:rsidR="009464DE" w:rsidDel="009B1158">
          <w:delText xml:space="preserve"> </w:delText>
        </w:r>
        <w:r w:rsidR="00984052" w:rsidDel="009B1158">
          <w:delText>component,</w:delText>
        </w:r>
        <w:r w:rsidR="009464DE" w:rsidDel="009B1158">
          <w:delText xml:space="preserve"> and you wish to use a screenshot to highlight the implementation choices made</w:delText>
        </w:r>
        <w:r w:rsidRPr="00435DAE" w:rsidDel="009B1158">
          <w:delText>.</w:delText>
        </w:r>
        <w:r w:rsidR="00984052" w:rsidDel="009B1158">
          <w:delText xml:space="preserve"> </w:delText>
        </w:r>
        <w:r w:rsidRPr="00435DAE" w:rsidDel="009B1158">
          <w:delText>Meanwhile,</w:delText>
        </w:r>
        <w:r w:rsidR="00984052" w:rsidDel="009B1158">
          <w:delText xml:space="preserve"> it turns out that a</w:delText>
        </w:r>
        <w:r w:rsidRPr="00435DAE" w:rsidDel="009B1158">
          <w:delText xml:space="preserve"> similar screenshot</w:delText>
        </w:r>
        <w:r w:rsidR="00984052" w:rsidDel="009B1158">
          <w:delText xml:space="preserve"> is necessary later in the </w:delText>
        </w:r>
        <w:r w:rsidR="00984052" w:rsidRPr="00435DAE" w:rsidDel="009B1158">
          <w:delText xml:space="preserve">Description of Final Product </w:delText>
        </w:r>
        <w:r w:rsidR="00984052" w:rsidDel="009B1158">
          <w:delText xml:space="preserve">section, where </w:delText>
        </w:r>
        <w:r w:rsidRPr="00435DAE" w:rsidDel="009B1158">
          <w:delText xml:space="preserve">you are simply presenting what the key </w:delText>
        </w:r>
        <w:r w:rsidR="00984052" w:rsidRPr="00435DAE" w:rsidDel="009B1158">
          <w:delText>aspect</w:delText>
        </w:r>
        <w:r w:rsidRPr="00435DAE" w:rsidDel="009B1158">
          <w:delText xml:space="preserve"> of the interface looks like. </w:delText>
        </w:r>
        <w:r w:rsidR="00984052" w:rsidDel="009B1158">
          <w:delText>That is OK. There is just a difference of emphasis here.</w:delText>
        </w:r>
      </w:del>
    </w:p>
    <w:p w14:paraId="3FE28859" w14:textId="77D035D2" w:rsidR="00984052" w:rsidDel="009B1158" w:rsidRDefault="00984052" w:rsidP="002D68B4">
      <w:pPr>
        <w:rPr>
          <w:del w:id="3480" w:author="Gerard Blanco Bernal (Student)" w:date="2022-04-14T21:07:00Z"/>
        </w:rPr>
      </w:pPr>
    </w:p>
    <w:p w14:paraId="0B83EE12" w14:textId="2608940B" w:rsidR="00C9737F" w:rsidDel="009B1158" w:rsidRDefault="00435DAE" w:rsidP="00C9737F">
      <w:pPr>
        <w:rPr>
          <w:del w:id="3481" w:author="Gerard Blanco Bernal (Student)" w:date="2022-04-14T21:07:00Z"/>
          <w:color w:val="000000"/>
          <w:szCs w:val="19"/>
        </w:rPr>
      </w:pPr>
      <w:del w:id="3482" w:author="Gerard Blanco Bernal (Student)" w:date="2022-04-14T21:07:00Z">
        <w:r w:rsidRPr="00435DAE" w:rsidDel="009B1158">
          <w:delText>For additional sophistication</w:delText>
        </w:r>
        <w:r w:rsidR="00984052" w:rsidDel="009B1158">
          <w:delText xml:space="preserve"> in your implementation</w:delText>
        </w:r>
        <w:r w:rsidRPr="00435DAE" w:rsidDel="009B1158">
          <w:delText>, you should consider the use of software testing techniques, e.g., unit</w:delText>
        </w:r>
        <w:r w:rsidR="00984052" w:rsidDel="009B1158">
          <w:delText xml:space="preserve"> </w:delText>
        </w:r>
        <w:r w:rsidRPr="00435DAE" w:rsidDel="009B1158">
          <w:delText>testing or similar. If so, the markers would need to see evidence of their use, e.g., in your source code or similar</w:delText>
        </w:r>
        <w:r w:rsidR="00984052" w:rsidDel="009B1158">
          <w:delText>. In addition, you could consider traceability back to your original requirements, and verification or validation that they have been ach</w:delText>
        </w:r>
        <w:r w:rsidR="007F495B" w:rsidDel="009B1158">
          <w:delText>ie</w:delText>
        </w:r>
        <w:r w:rsidR="00984052" w:rsidDel="009B1158">
          <w:delText>ved</w:delText>
        </w:r>
        <w:r w:rsidR="0049651A" w:rsidRPr="000A42F8" w:rsidDel="009B1158">
          <w:rPr>
            <w:color w:val="000000"/>
            <w:szCs w:val="19"/>
          </w:rPr>
          <w:delText>.</w:delText>
        </w:r>
      </w:del>
    </w:p>
    <w:p w14:paraId="2CB2952C" w14:textId="32242112" w:rsidR="001171D9" w:rsidDel="009B1158" w:rsidRDefault="001171D9" w:rsidP="00C9737F">
      <w:pPr>
        <w:rPr>
          <w:del w:id="3483" w:author="Gerard Blanco Bernal (Student)" w:date="2022-04-14T21:07:00Z"/>
          <w:color w:val="000000"/>
          <w:szCs w:val="19"/>
        </w:rPr>
      </w:pPr>
    </w:p>
    <w:p w14:paraId="73F9BD96" w14:textId="717E1A9D" w:rsidR="00961070" w:rsidDel="009B1158" w:rsidRDefault="001171D9" w:rsidP="00C9737F">
      <w:pPr>
        <w:rPr>
          <w:del w:id="3484" w:author="Gerard Blanco Bernal (Student)" w:date="2022-04-14T21:07:00Z"/>
          <w:color w:val="000000"/>
          <w:szCs w:val="19"/>
        </w:rPr>
      </w:pPr>
      <w:del w:id="3485" w:author="Gerard Blanco Bernal (Student)" w:date="2022-04-14T21:07:00Z">
        <w:r w:rsidDel="009B1158">
          <w:rPr>
            <w:color w:val="000000"/>
            <w:szCs w:val="19"/>
          </w:rPr>
          <w:delText>As noted above, you may wish to include snippets of code in your report, to accompany your d</w:delText>
        </w:r>
        <w:r w:rsidR="002F6C84" w:rsidDel="009B1158">
          <w:rPr>
            <w:color w:val="000000"/>
            <w:szCs w:val="19"/>
          </w:rPr>
          <w:delText>iscussion of the implementation. Commonly, these may be included as screenshots of the relevant portions of code. It is best to keep these focused on specific areas of the code, e.g., it may be a specific method or a section of a method.</w:delText>
        </w:r>
        <w:r w:rsidR="005917D6" w:rsidDel="009B1158">
          <w:rPr>
            <w:color w:val="000000"/>
            <w:szCs w:val="19"/>
          </w:rPr>
          <w:delText xml:space="preserve"> For example, we are developing a web-based system which has a sequence of code for iterating through groups of product items. There is perhaps some reason why this code is noteworthy, e.g., it illustrates a novel approach or solves a tricky problem or is just something you are pleased with. </w:delText>
        </w:r>
        <w:r w:rsidR="00E3237E" w:rsidDel="009B1158">
          <w:rPr>
            <w:color w:val="000000"/>
            <w:szCs w:val="19"/>
          </w:rPr>
          <w:delText xml:space="preserve">Having discussed the feature, we wish to show a code snippet too. An example of this is below, e.g., please see </w:delText>
        </w:r>
        <w:r w:rsidR="00E3237E" w:rsidDel="009B1158">
          <w:rPr>
            <w:color w:val="000000"/>
            <w:szCs w:val="19"/>
          </w:rPr>
          <w:fldChar w:fldCharType="begin"/>
        </w:r>
        <w:r w:rsidR="00E3237E" w:rsidDel="009B1158">
          <w:rPr>
            <w:color w:val="000000"/>
            <w:szCs w:val="19"/>
          </w:rPr>
          <w:delInstrText xml:space="preserve"> REF _Ref81854918 \h </w:delInstrText>
        </w:r>
        <w:r w:rsidR="00E3237E" w:rsidDel="009B1158">
          <w:rPr>
            <w:color w:val="000000"/>
            <w:szCs w:val="19"/>
          </w:rPr>
        </w:r>
        <w:r w:rsidR="00E3237E" w:rsidDel="009B1158">
          <w:rPr>
            <w:color w:val="000000"/>
            <w:szCs w:val="19"/>
          </w:rPr>
          <w:fldChar w:fldCharType="separate"/>
        </w:r>
        <w:r w:rsidR="00990A50" w:rsidDel="009B1158">
          <w:delText xml:space="preserve">Figure </w:delText>
        </w:r>
        <w:r w:rsidR="00990A50" w:rsidDel="009B1158">
          <w:rPr>
            <w:noProof/>
          </w:rPr>
          <w:delText>2</w:delText>
        </w:r>
        <w:r w:rsidR="00990A50" w:rsidDel="009B1158">
          <w:delText>. Code Snippet. Iterating product options.</w:delText>
        </w:r>
        <w:r w:rsidR="00E3237E" w:rsidDel="009B1158">
          <w:rPr>
            <w:color w:val="000000"/>
            <w:szCs w:val="19"/>
          </w:rPr>
          <w:fldChar w:fldCharType="end"/>
        </w:r>
        <w:r w:rsidR="00E3237E" w:rsidDel="009B1158">
          <w:rPr>
            <w:color w:val="000000"/>
            <w:szCs w:val="19"/>
          </w:rPr>
          <w:delText xml:space="preserve"> below which illustrates the routine that was implemented to address this challenge. In the code snippet, you will see how the product items are iterated to complete the relevant basket page for the user. </w:delText>
        </w:r>
      </w:del>
    </w:p>
    <w:p w14:paraId="5422DB1A" w14:textId="0DCFE276" w:rsidR="005917D6" w:rsidDel="009B1158" w:rsidRDefault="005917D6" w:rsidP="00C9737F">
      <w:pPr>
        <w:rPr>
          <w:del w:id="3486" w:author="Gerard Blanco Bernal (Student)" w:date="2022-04-14T21:07:00Z"/>
          <w:color w:val="000000"/>
          <w:szCs w:val="19"/>
        </w:rPr>
      </w:pPr>
    </w:p>
    <w:p w14:paraId="13658112" w14:textId="7B2F9238" w:rsidR="00005D54" w:rsidRPr="005917D6" w:rsidRDefault="005917D6" w:rsidP="00C9737F">
      <w:pPr>
        <w:rPr>
          <w:color w:val="000000"/>
          <w:szCs w:val="19"/>
        </w:rPr>
      </w:pPr>
      <w:del w:id="3487" w:author="Gerard Blanco Bernal (Student)" w:date="2022-04-11T10:37:00Z">
        <w:r w:rsidRPr="005917D6" w:rsidDel="00FE5BDF">
          <w:rPr>
            <w:noProof/>
            <w:color w:val="000000"/>
            <w:szCs w:val="19"/>
          </w:rPr>
          <w:drawing>
            <wp:inline distT="0" distB="0" distL="0" distR="0" wp14:anchorId="697AB05E" wp14:editId="17C72708">
              <wp:extent cx="3003550" cy="2252980"/>
              <wp:effectExtent l="19050" t="19050" r="25400" b="13970"/>
              <wp:docPr id="2" name="Picture 2" descr="Code snippet showing extremely cunn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de snippet showing extremely cunning algorithm."/>
                      <pic:cNvPicPr/>
                    </pic:nvPicPr>
                    <pic:blipFill>
                      <a:blip r:embed="rId46"/>
                      <a:stretch>
                        <a:fillRect/>
                      </a:stretch>
                    </pic:blipFill>
                    <pic:spPr>
                      <a:xfrm>
                        <a:off x="0" y="0"/>
                        <a:ext cx="3003550" cy="2252980"/>
                      </a:xfrm>
                      <a:prstGeom prst="rect">
                        <a:avLst/>
                      </a:prstGeom>
                      <a:ln>
                        <a:solidFill>
                          <a:schemeClr val="accent1"/>
                        </a:solidFill>
                      </a:ln>
                    </pic:spPr>
                  </pic:pic>
                </a:graphicData>
              </a:graphic>
            </wp:inline>
          </w:drawing>
        </w:r>
      </w:del>
    </w:p>
    <w:p w14:paraId="34FA5BD3" w14:textId="518BEF42" w:rsidR="005917D6" w:rsidDel="00C76146" w:rsidRDefault="005917D6" w:rsidP="005917D6">
      <w:pPr>
        <w:pStyle w:val="Caption"/>
        <w:rPr>
          <w:del w:id="3488" w:author="Gerard Blanco Bernal (Student)" w:date="2022-04-10T13:17:00Z"/>
        </w:rPr>
      </w:pPr>
      <w:bookmarkStart w:id="3489" w:name="_Ref81854918"/>
      <w:del w:id="3490" w:author="Gerard Blanco Bernal (Student)" w:date="2022-04-10T13:17:00Z">
        <w:r w:rsidDel="002700D4">
          <w:delText xml:space="preserve">Figure </w:delText>
        </w:r>
        <w:r w:rsidR="003E405D" w:rsidDel="002700D4">
          <w:rPr>
            <w:bCs w:val="0"/>
          </w:rPr>
          <w:fldChar w:fldCharType="begin"/>
        </w:r>
        <w:r w:rsidR="003E405D" w:rsidDel="002700D4">
          <w:delInstrText xml:space="preserve"> SEQ Figure \* ARABIC </w:delInstrText>
        </w:r>
        <w:r w:rsidR="003E405D" w:rsidDel="002700D4">
          <w:rPr>
            <w:bCs w:val="0"/>
          </w:rPr>
          <w:fldChar w:fldCharType="separate"/>
        </w:r>
        <w:r w:rsidR="00990A50" w:rsidDel="002700D4">
          <w:rPr>
            <w:noProof/>
          </w:rPr>
          <w:delText>2</w:delText>
        </w:r>
        <w:r w:rsidR="003E405D" w:rsidDel="002700D4">
          <w:rPr>
            <w:bCs w:val="0"/>
            <w:noProof/>
          </w:rPr>
          <w:fldChar w:fldCharType="end"/>
        </w:r>
        <w:r w:rsidDel="002700D4">
          <w:delText>. Code Snippet. Iterating product options.</w:delText>
        </w:r>
        <w:bookmarkEnd w:id="3489"/>
      </w:del>
    </w:p>
    <w:p w14:paraId="69A9C791" w14:textId="7F83138E" w:rsidR="000E51AB" w:rsidDel="002700D4" w:rsidRDefault="005917D6" w:rsidP="00C9737F">
      <w:pPr>
        <w:rPr>
          <w:del w:id="3491" w:author="Gerard Blanco Bernal (Student)" w:date="2022-04-10T13:17:00Z"/>
          <w:color w:val="000000"/>
          <w:szCs w:val="19"/>
        </w:rPr>
      </w:pPr>
      <w:del w:id="3492" w:author="Gerard Blanco Bernal (Student)" w:date="2022-04-10T13:17:00Z">
        <w:r w:rsidDel="002700D4">
          <w:rPr>
            <w:color w:val="000000"/>
            <w:szCs w:val="19"/>
          </w:rPr>
          <w:delText>Somet</w:delText>
        </w:r>
        <w:r w:rsidR="00396D66" w:rsidDel="002700D4">
          <w:rPr>
            <w:color w:val="000000"/>
            <w:szCs w:val="19"/>
          </w:rPr>
          <w:delText xml:space="preserve">imes, you find that you need to include a larger image in your report that doesn’t fit easily into the two-column layout. In that case, you may be able to use Section Breaks in the document, to temporarily switch to a single-column layout and back again. </w:delText>
        </w:r>
        <w:r w:rsidR="000F6FCA" w:rsidDel="002700D4">
          <w:rPr>
            <w:color w:val="000000"/>
            <w:szCs w:val="19"/>
          </w:rPr>
          <w:delText>For example, at this point in the report I have inserted a Continuous Section break</w:delText>
        </w:r>
        <w:r w:rsidR="00381A1F" w:rsidDel="002700D4">
          <w:rPr>
            <w:color w:val="000000"/>
            <w:szCs w:val="19"/>
          </w:rPr>
          <w:delText xml:space="preserve"> immediately below this paragraph.</w:delText>
        </w:r>
        <w:r w:rsidR="000F6FCA" w:rsidDel="002700D4">
          <w:rPr>
            <w:color w:val="000000"/>
            <w:szCs w:val="19"/>
          </w:rPr>
          <w:delText xml:space="preserve"> </w:delText>
        </w:r>
        <w:r w:rsidR="00381A1F" w:rsidDel="002700D4">
          <w:rPr>
            <w:color w:val="000000"/>
            <w:szCs w:val="19"/>
          </w:rPr>
          <w:delText>Inside the new section, I have modified the layout to be single-column instead of double-column. I have included an example of a figure that spans the entire page. In this case, the figure is shown on the next page, because it doesn’t fit here. This has left a little but of a gap here on this page. This can be a common problem. Sometimes you can position things in such a way that the gaps are minimised. It is also worth noting that you don’t always need to place a figure immediately beside the text that it refers to. You could place a figure on the next page instead for example, whilst you continue to refer to it here, and afterwards. That way, you can fill up as much of the text here as you can too, without the need to have the figure placed in between. It is also possible to have several figures placed together on one page, and these can be referred to from relevant locations in your text.</w:delText>
        </w:r>
        <w:r w:rsidR="00262313" w:rsidDel="002700D4">
          <w:rPr>
            <w:color w:val="000000"/>
            <w:szCs w:val="19"/>
          </w:rPr>
          <w:delText xml:space="preserve"> If you have large images that are impossible to fit into the report without being legible, you can include images in your appendices too.</w:delText>
        </w:r>
      </w:del>
    </w:p>
    <w:p w14:paraId="388A0A93" w14:textId="1B403014" w:rsidR="00396D66" w:rsidDel="00005D54" w:rsidRDefault="00396D66" w:rsidP="00C9737F">
      <w:pPr>
        <w:rPr>
          <w:del w:id="3493" w:author="Gerard Blanco Bernal (Student)" w:date="2022-04-08T19:32:00Z"/>
          <w:color w:val="000000"/>
          <w:szCs w:val="19"/>
        </w:rPr>
      </w:pPr>
    </w:p>
    <w:p w14:paraId="41F6F386" w14:textId="088122D2" w:rsidR="000F6FCA" w:rsidDel="00005D54" w:rsidRDefault="000F6FCA" w:rsidP="00C9737F">
      <w:pPr>
        <w:rPr>
          <w:del w:id="3494" w:author="Gerard Blanco Bernal (Student)" w:date="2022-04-08T19:32:00Z"/>
          <w:color w:val="000000"/>
          <w:szCs w:val="19"/>
        </w:rPr>
        <w:sectPr w:rsidR="000F6FCA" w:rsidDel="00005D54" w:rsidSect="00005D54">
          <w:type w:val="continuous"/>
          <w:pgSz w:w="12240" w:h="15840" w:code="1"/>
          <w:pgMar w:top="1152" w:right="1152" w:bottom="1152" w:left="1152" w:header="0" w:footer="0" w:gutter="0"/>
          <w:cols w:num="2" w:space="475"/>
        </w:sectPr>
      </w:pPr>
    </w:p>
    <w:p w14:paraId="2DBD0C11" w14:textId="5D218491" w:rsidR="00381A1F" w:rsidDel="00005D54" w:rsidRDefault="00381A1F" w:rsidP="00C9737F">
      <w:pPr>
        <w:rPr>
          <w:del w:id="3495" w:author="Gerard Blanco Bernal (Student)" w:date="2022-04-08T19:32:00Z"/>
          <w:color w:val="000000"/>
          <w:szCs w:val="19"/>
        </w:rPr>
      </w:pPr>
    </w:p>
    <w:p w14:paraId="251FE724" w14:textId="69E783F1" w:rsidR="00381A1F" w:rsidDel="00005D54" w:rsidRDefault="00381A1F" w:rsidP="00C9737F">
      <w:pPr>
        <w:rPr>
          <w:del w:id="3496" w:author="Gerard Blanco Bernal (Student)" w:date="2022-04-08T19:32:00Z"/>
          <w:color w:val="000000"/>
          <w:szCs w:val="19"/>
        </w:rPr>
      </w:pPr>
      <w:del w:id="3497" w:author="Gerard Blanco Bernal (Student)" w:date="2022-04-08T19:18:00Z">
        <w:r w:rsidRPr="00381A1F" w:rsidDel="006F25F4">
          <w:rPr>
            <w:noProof/>
            <w:color w:val="000000"/>
            <w:szCs w:val="19"/>
          </w:rPr>
          <w:drawing>
            <wp:inline distT="0" distB="0" distL="0" distR="0" wp14:anchorId="1CAFA4F2" wp14:editId="048B7BEA">
              <wp:extent cx="6309360" cy="3079115"/>
              <wp:effectExtent l="0" t="0" r="0" b="6985"/>
              <wp:docPr id="3" name="Picture 3" descr="Random Image. In this case, a screenshot of the Uo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andom Image. In this case, a screenshot of the UoD website."/>
                      <pic:cNvPicPr/>
                    </pic:nvPicPr>
                    <pic:blipFill>
                      <a:blip r:embed="rId47"/>
                      <a:stretch>
                        <a:fillRect/>
                      </a:stretch>
                    </pic:blipFill>
                    <pic:spPr>
                      <a:xfrm>
                        <a:off x="0" y="0"/>
                        <a:ext cx="6309360" cy="3079115"/>
                      </a:xfrm>
                      <a:prstGeom prst="rect">
                        <a:avLst/>
                      </a:prstGeom>
                    </pic:spPr>
                  </pic:pic>
                </a:graphicData>
              </a:graphic>
            </wp:inline>
          </w:drawing>
        </w:r>
      </w:del>
    </w:p>
    <w:p w14:paraId="5DB21204" w14:textId="768983FF" w:rsidR="00381A1F" w:rsidDel="00005D54" w:rsidRDefault="00381A1F" w:rsidP="00381A1F">
      <w:pPr>
        <w:pStyle w:val="Caption"/>
        <w:rPr>
          <w:del w:id="3498" w:author="Gerard Blanco Bernal (Student)" w:date="2022-04-08T19:32:00Z"/>
          <w:color w:val="000000"/>
          <w:szCs w:val="19"/>
        </w:rPr>
      </w:pPr>
      <w:del w:id="3499" w:author="Gerard Blanco Bernal (Student)" w:date="2022-04-08T19:32:00Z">
        <w:r w:rsidDel="00005D54">
          <w:delText xml:space="preserve">Figure </w:delText>
        </w:r>
        <w:r w:rsidR="003C359E" w:rsidDel="00005D54">
          <w:rPr>
            <w:bCs w:val="0"/>
          </w:rPr>
          <w:fldChar w:fldCharType="begin"/>
        </w:r>
        <w:r w:rsidR="003C359E" w:rsidDel="00005D54">
          <w:delInstrText xml:space="preserve"> SEQ Figure \* ARABIC </w:delInstrText>
        </w:r>
        <w:r w:rsidR="003C359E" w:rsidDel="00005D54">
          <w:rPr>
            <w:bCs w:val="0"/>
          </w:rPr>
          <w:fldChar w:fldCharType="separate"/>
        </w:r>
        <w:r w:rsidR="00990A50" w:rsidDel="00005D54">
          <w:rPr>
            <w:noProof/>
          </w:rPr>
          <w:delText>3</w:delText>
        </w:r>
        <w:r w:rsidR="003C359E" w:rsidDel="00005D54">
          <w:rPr>
            <w:bCs w:val="0"/>
            <w:noProof/>
          </w:rPr>
          <w:fldChar w:fldCharType="end"/>
        </w:r>
        <w:r w:rsidDel="00005D54">
          <w:delText>. Random Image. In this case, a screenshot of the UoD website.</w:delText>
        </w:r>
      </w:del>
    </w:p>
    <w:p w14:paraId="4ACC87E2" w14:textId="42A8A8D5" w:rsidR="00005D54" w:rsidDel="00005D54" w:rsidRDefault="000E51AB" w:rsidP="00C9737F">
      <w:pPr>
        <w:rPr>
          <w:del w:id="3500" w:author="Gerard Blanco Bernal (Student)" w:date="2022-04-08T19:34:00Z"/>
          <w:color w:val="000000"/>
          <w:szCs w:val="19"/>
        </w:rPr>
      </w:pPr>
      <w:del w:id="3501" w:author="Gerard Blanco Bernal (Student)" w:date="2022-04-10T13:17:00Z">
        <w:r w:rsidDel="002700D4">
          <w:rPr>
            <w:color w:val="000000"/>
            <w:szCs w:val="19"/>
          </w:rPr>
          <w:delText xml:space="preserve">Now that I </w:delText>
        </w:r>
        <w:r w:rsidR="00381A1F" w:rsidDel="002700D4">
          <w:rPr>
            <w:color w:val="000000"/>
            <w:szCs w:val="19"/>
          </w:rPr>
          <w:delText>have</w:delText>
        </w:r>
        <w:r w:rsidDel="002700D4">
          <w:rPr>
            <w:color w:val="000000"/>
            <w:szCs w:val="19"/>
          </w:rPr>
          <w:delText xml:space="preserve"> finished </w:delText>
        </w:r>
        <w:r w:rsidR="00381A1F" w:rsidDel="002700D4">
          <w:rPr>
            <w:color w:val="000000"/>
            <w:szCs w:val="19"/>
          </w:rPr>
          <w:delText xml:space="preserve">what I want to do in this section, </w:delText>
        </w:r>
        <w:r w:rsidR="000F6FCA" w:rsidDel="002700D4">
          <w:rPr>
            <w:color w:val="000000"/>
            <w:szCs w:val="19"/>
          </w:rPr>
          <w:delText xml:space="preserve">I have placed another continuous section break </w:delText>
        </w:r>
        <w:r w:rsidDel="002700D4">
          <w:rPr>
            <w:color w:val="000000"/>
            <w:szCs w:val="19"/>
          </w:rPr>
          <w:delText xml:space="preserve">immediately after </w:delText>
        </w:r>
        <w:r w:rsidR="00990A50" w:rsidDel="002700D4">
          <w:rPr>
            <w:color w:val="000000"/>
            <w:szCs w:val="19"/>
          </w:rPr>
          <w:delText>this sentence</w:delText>
        </w:r>
        <w:r w:rsidR="000F6FCA" w:rsidDel="002700D4">
          <w:rPr>
            <w:color w:val="000000"/>
            <w:szCs w:val="19"/>
          </w:rPr>
          <w:delText xml:space="preserve">, which ends this single-column section and takes me back to </w:delText>
        </w:r>
        <w:r w:rsidDel="002700D4">
          <w:rPr>
            <w:color w:val="000000"/>
            <w:szCs w:val="19"/>
          </w:rPr>
          <w:delText xml:space="preserve">the </w:delText>
        </w:r>
        <w:r w:rsidR="000F6FCA" w:rsidDel="002700D4">
          <w:rPr>
            <w:color w:val="000000"/>
            <w:szCs w:val="19"/>
          </w:rPr>
          <w:delText xml:space="preserve">double-column layout </w:delText>
        </w:r>
        <w:r w:rsidDel="002700D4">
          <w:rPr>
            <w:color w:val="000000"/>
            <w:szCs w:val="19"/>
          </w:rPr>
          <w:delText>afterwards</w:delText>
        </w:r>
        <w:r w:rsidR="000F6FCA" w:rsidDel="002700D4">
          <w:rPr>
            <w:color w:val="000000"/>
            <w:szCs w:val="19"/>
          </w:rPr>
          <w:delText>.</w:delText>
        </w:r>
      </w:del>
    </w:p>
    <w:p w14:paraId="349BCC91" w14:textId="04B9370D" w:rsidR="000F6FCA" w:rsidDel="006C295D" w:rsidRDefault="000F6FCA" w:rsidP="00C9737F">
      <w:pPr>
        <w:rPr>
          <w:del w:id="3502" w:author="Gerard Blanco Bernal (Student)" w:date="2022-04-10T20:18:00Z"/>
          <w:color w:val="000000"/>
          <w:szCs w:val="19"/>
        </w:rPr>
      </w:pPr>
    </w:p>
    <w:p w14:paraId="67B8CBB0" w14:textId="2385C5F1" w:rsidR="000F6FCA" w:rsidDel="00005D54" w:rsidRDefault="000F6FCA" w:rsidP="00C9737F">
      <w:pPr>
        <w:rPr>
          <w:del w:id="3503" w:author="Gerard Blanco Bernal (Student)" w:date="2022-04-08T19:33:00Z"/>
          <w:color w:val="000000"/>
          <w:szCs w:val="19"/>
        </w:rPr>
        <w:sectPr w:rsidR="000F6FCA" w:rsidDel="00005D54" w:rsidSect="00005D54">
          <w:type w:val="continuous"/>
          <w:pgSz w:w="12240" w:h="15840" w:code="1"/>
          <w:pgMar w:top="1152" w:right="1152" w:bottom="1152" w:left="1152" w:header="0" w:footer="0" w:gutter="0"/>
          <w:cols w:num="2" w:space="475"/>
          <w:sectPrChange w:id="3504" w:author="Gerard Blanco Bernal (Student)" w:date="2022-04-08T19:32:00Z">
            <w:sectPr w:rsidR="000F6FCA" w:rsidDel="00005D54" w:rsidSect="00005D54">
              <w:pgMar w:top="1152" w:right="1152" w:bottom="1152" w:left="1152" w:header="0" w:footer="0" w:gutter="0"/>
              <w:cols w:num="1"/>
            </w:sectPr>
          </w:sectPrChange>
        </w:sectPr>
      </w:pPr>
    </w:p>
    <w:p w14:paraId="147D9F89" w14:textId="1EF667EE" w:rsidR="002D68B4" w:rsidRDefault="002D68B4" w:rsidP="002D68B4">
      <w:pPr>
        <w:pStyle w:val="Heading1"/>
        <w:numPr>
          <w:ilvl w:val="0"/>
          <w:numId w:val="17"/>
        </w:numPr>
      </w:pPr>
      <w:del w:id="3505" w:author="Gerard Blanco Bernal (Student)" w:date="2022-04-10T20:41:00Z">
        <w:r w:rsidRPr="000A42F8" w:rsidDel="003B4692">
          <w:delText>Evaluation</w:delText>
        </w:r>
      </w:del>
      <w:del w:id="3506" w:author="Gerard Blanco Bernal (Student)" w:date="2022-04-10T20:20:00Z">
        <w:r w:rsidR="008F18E0" w:rsidDel="006C295D">
          <w:delText xml:space="preserve"> / </w:delText>
        </w:r>
      </w:del>
      <w:r w:rsidR="008F18E0">
        <w:t>Testing</w:t>
      </w:r>
      <w:ins w:id="3507" w:author="Gerard Blanco Bernal (Student)" w:date="2022-04-10T20:41:00Z">
        <w:r w:rsidR="003B4692">
          <w:t xml:space="preserve"> and Evaluation</w:t>
        </w:r>
      </w:ins>
    </w:p>
    <w:p w14:paraId="1E615171" w14:textId="12A4C9B2" w:rsidR="00C76146" w:rsidRDefault="00C76146" w:rsidP="008B10FD">
      <w:pPr>
        <w:rPr>
          <w:ins w:id="3508" w:author="Gerard Blanco Bernal (Student)" w:date="2022-04-10T21:23:00Z"/>
        </w:rPr>
      </w:pPr>
    </w:p>
    <w:p w14:paraId="54F93C00" w14:textId="7227223E" w:rsidR="006C0170" w:rsidRDefault="006C0170" w:rsidP="006C0170">
      <w:pPr>
        <w:rPr>
          <w:ins w:id="3509" w:author="Gerard Blanco Bernal (Student)" w:date="2022-04-10T21:23:00Z"/>
        </w:rPr>
      </w:pPr>
      <w:ins w:id="3510" w:author="Gerard Blanco Bernal (Student)" w:date="2022-04-10T21:23:00Z">
        <w:r w:rsidRPr="006C0170">
          <w:t xml:space="preserve">As the system began to grow bigger in features, it soon became necessary for the </w:t>
        </w:r>
      </w:ins>
      <w:ins w:id="3511" w:author="Gerard Blanco Bernal (Student)" w:date="2022-04-11T17:40:00Z">
        <w:r w:rsidR="003F078E">
          <w:t>researcher</w:t>
        </w:r>
      </w:ins>
      <w:ins w:id="3512" w:author="Gerard Blanco Bernal (Student)" w:date="2022-04-10T21:23:00Z">
        <w:r w:rsidRPr="006C0170">
          <w:t xml:space="preserve"> to explore different user testing methods. It was not feasible for </w:t>
        </w:r>
      </w:ins>
      <w:ins w:id="3513" w:author="Gerard Blanco Bernal (Student)" w:date="2022-04-11T17:40:00Z">
        <w:r w:rsidR="003F078E">
          <w:t>the researcher to be the only tester of the product</w:t>
        </w:r>
      </w:ins>
      <w:ins w:id="3514" w:author="Gerard Blanco Bernal (Student)" w:date="2022-04-10T21:23:00Z">
        <w:r w:rsidRPr="006C0170">
          <w:t xml:space="preserve">, so involving a third party was necessary. An initial idea was to have an in-person focus group where members of the focus group could each have a chance at using the system and collaboratively agree on positive and negative points, from </w:t>
        </w:r>
      </w:ins>
      <w:ins w:id="3515" w:author="Gerard Blanco Bernal (Student)" w:date="2022-04-11T17:41:00Z">
        <w:r w:rsidR="003F078E">
          <w:t xml:space="preserve">which the researcher </w:t>
        </w:r>
      </w:ins>
      <w:ins w:id="3516" w:author="Gerard Blanco Bernal (Student)" w:date="2022-04-10T21:23:00Z">
        <w:r w:rsidRPr="006C0170">
          <w:t xml:space="preserve">could take notes and </w:t>
        </w:r>
      </w:ins>
      <w:ins w:id="3517" w:author="Gerard Blanco Bernal (Student)" w:date="2022-04-11T17:41:00Z">
        <w:r w:rsidR="003F078E">
          <w:t>make further progress with their feedback</w:t>
        </w:r>
      </w:ins>
      <w:ins w:id="3518" w:author="Gerard Blanco Bernal (Student)" w:date="2022-04-10T21:23:00Z">
        <w:r w:rsidRPr="006C0170">
          <w:t xml:space="preserve">. </w:t>
        </w:r>
      </w:ins>
      <w:ins w:id="3519" w:author="Gerard Blanco Bernal (Student)" w:date="2022-04-11T17:42:00Z">
        <w:r w:rsidR="003F078E">
          <w:t xml:space="preserve">Due to the physical nature of the prototype, this focus group approach made the most sense as </w:t>
        </w:r>
      </w:ins>
      <w:ins w:id="3520" w:author="Gerard Blanco Bernal (Student)" w:date="2022-04-11T17:43:00Z">
        <w:r w:rsidR="003F078E">
          <w:t xml:space="preserve">the researcher needed to observe users interacting with the system in order to obtain valuable feedback. At the time of testing, </w:t>
        </w:r>
      </w:ins>
      <w:ins w:id="3521" w:author="Gerard Blanco Bernal (Student)" w:date="2022-04-11T17:44:00Z">
        <w:r w:rsidR="003F078E">
          <w:t xml:space="preserve">there were no </w:t>
        </w:r>
      </w:ins>
      <w:ins w:id="3522" w:author="Gerard Blanco Bernal (Student)" w:date="2022-04-11T17:43:00Z">
        <w:r w:rsidR="003F078E">
          <w:t xml:space="preserve">coronavirus restrictions in Spain </w:t>
        </w:r>
      </w:ins>
      <w:ins w:id="3523" w:author="Gerard Blanco Bernal (Student)" w:date="2022-04-11T17:44:00Z">
        <w:r w:rsidR="003F078E">
          <w:t xml:space="preserve">so long as the </w:t>
        </w:r>
        <w:r w:rsidR="003F078E">
          <w:t xml:space="preserve">testing was carried out in open space; if the testing was to take place indoors for any particular reason, masks would have to be </w:t>
        </w:r>
      </w:ins>
      <w:ins w:id="3524" w:author="Gerard Blanco Bernal (Student)" w:date="2022-04-11T17:45:00Z">
        <w:r w:rsidR="003F078E">
          <w:t>used.</w:t>
        </w:r>
      </w:ins>
      <w:ins w:id="3525" w:author="Gerard Blanco Bernal (Student)" w:date="2022-04-11T17:46:00Z">
        <w:r w:rsidR="002F7123">
          <w:t xml:space="preserve"> </w:t>
        </w:r>
      </w:ins>
      <w:ins w:id="3526" w:author="Gerard Blanco Bernal (Student)" w:date="2022-04-10T21:23:00Z">
        <w:r>
          <w:t>Another method that was explored was one-on-one interviews where a participant could openly give their thoughts. However, the research</w:t>
        </w:r>
      </w:ins>
      <w:ins w:id="3527" w:author="Gerard Blanco Bernal (Student)" w:date="2022-04-11T17:46:00Z">
        <w:r w:rsidR="002F7123">
          <w:t>er decided</w:t>
        </w:r>
      </w:ins>
      <w:ins w:id="3528" w:author="Gerard Blanco Bernal (Student)" w:date="2022-04-10T21:23:00Z">
        <w:r>
          <w:t xml:space="preserve"> not </w:t>
        </w:r>
      </w:ins>
      <w:ins w:id="3529" w:author="Gerard Blanco Bernal (Student)" w:date="2022-04-11T17:46:00Z">
        <w:r w:rsidR="002F7123">
          <w:t>to pursue</w:t>
        </w:r>
      </w:ins>
      <w:ins w:id="3530" w:author="Gerard Blanco Bernal (Student)" w:date="2022-04-10T21:23:00Z">
        <w:r>
          <w:t xml:space="preserve"> this </w:t>
        </w:r>
      </w:ins>
      <w:ins w:id="3531" w:author="Gerard Blanco Bernal (Student)" w:date="2022-04-11T17:46:00Z">
        <w:r w:rsidR="002F7123">
          <w:t>method as it was harder</w:t>
        </w:r>
      </w:ins>
      <w:ins w:id="3532" w:author="Gerard Blanco Bernal (Student)" w:date="2022-04-10T21:23:00Z">
        <w:r>
          <w:t xml:space="preserve"> to draw conclusions or implement meaningful features to the product </w:t>
        </w:r>
      </w:ins>
      <w:ins w:id="3533" w:author="Gerard Blanco Bernal (Student)" w:date="2022-04-11T17:46:00Z">
        <w:r w:rsidR="002F7123">
          <w:t xml:space="preserve">only </w:t>
        </w:r>
      </w:ins>
      <w:ins w:id="3534" w:author="Gerard Blanco Bernal (Student)" w:date="2022-04-10T21:23:00Z">
        <w:r>
          <w:t xml:space="preserve">based on open feedback. </w:t>
        </w:r>
      </w:ins>
    </w:p>
    <w:p w14:paraId="787FB1AD" w14:textId="77777777" w:rsidR="006C0170" w:rsidRDefault="006C0170" w:rsidP="006C0170">
      <w:pPr>
        <w:rPr>
          <w:ins w:id="3535" w:author="Gerard Blanco Bernal (Student)" w:date="2022-04-10T21:23:00Z"/>
        </w:rPr>
      </w:pPr>
    </w:p>
    <w:p w14:paraId="4212AC05" w14:textId="098FC620" w:rsidR="006C0170" w:rsidRDefault="006C0170" w:rsidP="006C0170">
      <w:pPr>
        <w:rPr>
          <w:ins w:id="3536" w:author="Gerard Blanco Bernal (Student)" w:date="2022-04-10T21:23:00Z"/>
        </w:rPr>
      </w:pPr>
      <w:ins w:id="3537" w:author="Gerard Blanco Bernal (Student)" w:date="2022-04-10T21:23:00Z">
        <w:r>
          <w:t xml:space="preserve">The final and chosen option </w:t>
        </w:r>
      </w:ins>
      <w:ins w:id="3538" w:author="Gerard Blanco Bernal (Student)" w:date="2022-04-11T17:46:00Z">
        <w:r w:rsidR="002F7123">
          <w:t xml:space="preserve">the researcher </w:t>
        </w:r>
      </w:ins>
      <w:ins w:id="3539" w:author="Gerard Blanco Bernal (Student)" w:date="2022-04-11T17:47:00Z">
        <w:r w:rsidR="002F7123">
          <w:t>used</w:t>
        </w:r>
      </w:ins>
      <w:ins w:id="3540" w:author="Gerard Blanco Bernal (Student)" w:date="2022-04-10T21:23:00Z">
        <w:r>
          <w:t xml:space="preserve"> was a questionnaire, which provided the best of both worlds. The questionnaire could be given to participants and had a mixture of multiple choice and open-ended questions. Multiple choice questions allowed the </w:t>
        </w:r>
      </w:ins>
      <w:ins w:id="3541" w:author="Gerard Blanco Bernal (Student)" w:date="2022-04-11T17:47:00Z">
        <w:r w:rsidR="002F7123">
          <w:t>researcher</w:t>
        </w:r>
      </w:ins>
      <w:ins w:id="3542" w:author="Gerard Blanco Bernal (Student)" w:date="2022-04-10T21:23:00Z">
        <w:r>
          <w:t xml:space="preserve"> to draw meaningful and statistical conclusions, and open-ended questions </w:t>
        </w:r>
      </w:ins>
      <w:ins w:id="3543" w:author="Gerard Blanco Bernal (Student)" w:date="2022-04-11T17:47:00Z">
        <w:r w:rsidR="002F7123">
          <w:t xml:space="preserve">were better tailored </w:t>
        </w:r>
      </w:ins>
      <w:ins w:id="3544" w:author="Gerard Blanco Bernal (Student)" w:date="2022-04-10T21:23:00Z">
        <w:r>
          <w:t xml:space="preserve">for </w:t>
        </w:r>
      </w:ins>
      <w:ins w:id="3545" w:author="Gerard Blanco Bernal (Student)" w:date="2022-04-11T17:47:00Z">
        <w:r w:rsidR="002F7123">
          <w:t xml:space="preserve">feature feedback that can’t be adequately conveyed by means </w:t>
        </w:r>
      </w:ins>
      <w:ins w:id="3546" w:author="Gerard Blanco Bernal (Student)" w:date="2022-04-10T21:23:00Z">
        <w:r>
          <w:t xml:space="preserve">of multiple tick boxes </w:t>
        </w:r>
      </w:ins>
      <w:ins w:id="3547" w:author="Gerard Blanco Bernal (Student)" w:date="2022-04-10T21:29:00Z">
        <w:r w:rsidR="00850386" w:rsidRPr="00850386">
          <w:t xml:space="preserve">or a Likert-scale </w:t>
        </w:r>
      </w:ins>
      <w:ins w:id="3548" w:author="Gerard Blanco Bernal (Student)" w:date="2022-04-10T21:23:00Z">
        <w:r>
          <w:t>where only a single answer can be chosen.</w:t>
        </w:r>
      </w:ins>
    </w:p>
    <w:p w14:paraId="4E2DDDE5" w14:textId="77777777" w:rsidR="006C0170" w:rsidRDefault="006C0170" w:rsidP="008B10FD">
      <w:pPr>
        <w:rPr>
          <w:ins w:id="3549" w:author="Gerard Blanco Bernal (Student)" w:date="2022-04-10T16:52:00Z"/>
        </w:rPr>
      </w:pPr>
    </w:p>
    <w:p w14:paraId="69E3B0FB" w14:textId="116748E3" w:rsidR="00161E13" w:rsidRDefault="00161E13" w:rsidP="00161E13">
      <w:pPr>
        <w:rPr>
          <w:ins w:id="3550" w:author="Gerard Blanco Bernal (Student)" w:date="2022-04-10T20:35:00Z"/>
        </w:rPr>
      </w:pPr>
      <w:ins w:id="3551" w:author="Gerard Blanco Bernal (Student)" w:date="2022-04-10T20:35:00Z">
        <w:r>
          <w:t xml:space="preserve">The user testing process was carefully carried out over the course of </w:t>
        </w:r>
      </w:ins>
      <w:ins w:id="3552" w:author="Gerard Blanco Bernal (Student)" w:date="2022-04-11T17:48:00Z">
        <w:r w:rsidR="001206EA">
          <w:t>a week</w:t>
        </w:r>
      </w:ins>
      <w:ins w:id="3553" w:author="Gerard Blanco Bernal (Student)" w:date="2022-04-10T20:35:00Z">
        <w:r>
          <w:t xml:space="preserve"> towards the end of the second </w:t>
        </w:r>
      </w:ins>
      <w:ins w:id="3554" w:author="Gerard Blanco Bernal (Student)" w:date="2022-04-11T17:48:00Z">
        <w:r w:rsidR="001206EA">
          <w:t xml:space="preserve">to last </w:t>
        </w:r>
      </w:ins>
      <w:ins w:id="3555" w:author="Gerard Blanco Bernal (Student)" w:date="2022-04-10T20:35:00Z">
        <w:r>
          <w:t>development sprint</w:t>
        </w:r>
      </w:ins>
      <w:ins w:id="3556" w:author="Gerard Blanco Bernal (Student)" w:date="2022-04-11T17:48:00Z">
        <w:r w:rsidR="001206EA">
          <w:t>, this way the researcher could still have plenty of time to consider and imple</w:t>
        </w:r>
      </w:ins>
      <w:ins w:id="3557" w:author="Gerard Blanco Bernal (Student)" w:date="2022-04-11T17:49:00Z">
        <w:r w:rsidR="001206EA">
          <w:t>ment any of the new features that could be drawn from the feedback</w:t>
        </w:r>
      </w:ins>
      <w:ins w:id="3558" w:author="Gerard Blanco Bernal (Student)" w:date="2022-04-10T20:35:00Z">
        <w:r>
          <w:t xml:space="preserve">. Before the </w:t>
        </w:r>
      </w:ins>
      <w:ins w:id="3559" w:author="Gerard Blanco Bernal (Student)" w:date="2022-04-11T17:49:00Z">
        <w:r w:rsidR="005C0761">
          <w:t>researcher</w:t>
        </w:r>
      </w:ins>
      <w:ins w:id="3560" w:author="Gerard Blanco Bernal (Student)" w:date="2022-04-10T20:35:00Z">
        <w:r>
          <w:t xml:space="preserve"> </w:t>
        </w:r>
      </w:ins>
      <w:ins w:id="3561" w:author="Gerard Blanco Bernal (Student)" w:date="2022-04-11T17:49:00Z">
        <w:r w:rsidR="005C0761">
          <w:t>could begin</w:t>
        </w:r>
      </w:ins>
      <w:ins w:id="3562" w:author="Gerard Blanco Bernal (Student)" w:date="2022-04-10T20:35:00Z">
        <w:r>
          <w:t xml:space="preserve"> user testing, </w:t>
        </w:r>
      </w:ins>
      <w:ins w:id="3563" w:author="Gerard Blanco Bernal (Student)" w:date="2022-04-11T17:49:00Z">
        <w:r w:rsidR="005C0761">
          <w:t xml:space="preserve">a </w:t>
        </w:r>
      </w:ins>
      <w:ins w:id="3564" w:author="Gerard Blanco Bernal (Student)" w:date="2022-04-10T20:35:00Z">
        <w:r>
          <w:t>questionnaire</w:t>
        </w:r>
      </w:ins>
      <w:ins w:id="3565" w:author="Gerard Blanco Bernal (Student)" w:date="2022-04-11T17:49:00Z">
        <w:r w:rsidR="005C0761">
          <w:t xml:space="preserve"> had to be drafted</w:t>
        </w:r>
      </w:ins>
      <w:ins w:id="3566" w:author="Gerard Blanco Bernal (Student)" w:date="2022-04-10T20:35:00Z">
        <w:r>
          <w:t xml:space="preserve"> (</w:t>
        </w:r>
      </w:ins>
      <w:ins w:id="3567" w:author="Gerard Blanco Bernal (Student)" w:date="2022-05-01T15:47:00Z">
        <w:r w:rsidR="00501AB9">
          <w:fldChar w:fldCharType="begin"/>
        </w:r>
        <w:r w:rsidR="00501AB9">
          <w:instrText xml:space="preserve"> HYPERLINK  \l "_Appendices" </w:instrText>
        </w:r>
        <w:r w:rsidR="00501AB9">
          <w:fldChar w:fldCharType="separate"/>
        </w:r>
        <w:r w:rsidRPr="00501AB9">
          <w:rPr>
            <w:rStyle w:val="Hyperlink"/>
          </w:rPr>
          <w:t>Appendix E</w:t>
        </w:r>
        <w:r w:rsidR="00501AB9">
          <w:fldChar w:fldCharType="end"/>
        </w:r>
      </w:ins>
      <w:ins w:id="3568" w:author="Gerard Blanco Bernal (Student)" w:date="2022-04-10T20:35:00Z">
        <w:r>
          <w:t>) for testers to run through, in order for them to get a quantitative evaluation of what users thought of the site. Space was also left for users to leave direct feedback for the website, and some of these pieces of feedback were turned into user stories once testing was completed and added to the sprint backlog (see Appendix F).</w:t>
        </w:r>
      </w:ins>
    </w:p>
    <w:p w14:paraId="5F098ECF" w14:textId="77777777" w:rsidR="00161E13" w:rsidRDefault="00161E13" w:rsidP="00161E13">
      <w:pPr>
        <w:rPr>
          <w:ins w:id="3569" w:author="Gerard Blanco Bernal (Student)" w:date="2022-04-10T20:35:00Z"/>
        </w:rPr>
      </w:pPr>
    </w:p>
    <w:p w14:paraId="0CB87E2F" w14:textId="703A074D" w:rsidR="00161E13" w:rsidRDefault="00161E13" w:rsidP="00161E13">
      <w:pPr>
        <w:rPr>
          <w:ins w:id="3570" w:author="Gerard Blanco Bernal (Student)" w:date="2022-04-10T21:37:00Z"/>
        </w:rPr>
      </w:pPr>
      <w:ins w:id="3571" w:author="Gerard Blanco Bernal (Student)" w:date="2022-04-10T20:35:00Z">
        <w:r>
          <w:t xml:space="preserve">All testing was performed under the </w:t>
        </w:r>
      </w:ins>
      <w:ins w:id="3572" w:author="Gerard Blanco Bernal (Student)" w:date="2022-04-11T17:50:00Z">
        <w:r w:rsidR="005C0761">
          <w:t xml:space="preserve">constant </w:t>
        </w:r>
      </w:ins>
      <w:ins w:id="3573" w:author="Gerard Blanco Bernal (Student)" w:date="2022-04-10T20:35:00Z">
        <w:r>
          <w:t xml:space="preserve">supervision </w:t>
        </w:r>
      </w:ins>
      <w:ins w:id="3574" w:author="Gerard Blanco Bernal (Student)" w:date="2022-04-11T17:50:00Z">
        <w:r w:rsidR="00170224">
          <w:t>of the researcher</w:t>
        </w:r>
      </w:ins>
      <w:ins w:id="3575" w:author="Gerard Blanco Bernal (Student)" w:date="2022-04-10T20:35:00Z">
        <w:r>
          <w:t xml:space="preserve">, so that if there was any faulty software which could cause a negative experience, the </w:t>
        </w:r>
      </w:ins>
      <w:ins w:id="3576" w:author="Gerard Blanco Bernal (Student)" w:date="2022-04-11T17:50:00Z">
        <w:r w:rsidR="00170224">
          <w:t>researcher</w:t>
        </w:r>
      </w:ins>
      <w:ins w:id="3577" w:author="Gerard Blanco Bernal (Student)" w:date="2022-04-10T20:35:00Z">
        <w:r>
          <w:t xml:space="preserve"> would not be left with the user’s description of the problem as </w:t>
        </w:r>
      </w:ins>
      <w:ins w:id="3578" w:author="Gerard Blanco Bernal (Student)" w:date="2022-04-11T17:50:00Z">
        <w:r w:rsidR="00170224">
          <w:t>the</w:t>
        </w:r>
      </w:ins>
      <w:ins w:id="3579" w:author="Gerard Blanco Bernal (Student)" w:date="2022-04-10T20:35:00Z">
        <w:r>
          <w:t xml:space="preserve"> only means of</w:t>
        </w:r>
      </w:ins>
      <w:ins w:id="3580" w:author="Gerard Blanco Bernal (Student)" w:date="2022-04-11T17:51:00Z">
        <w:r w:rsidR="00170224">
          <w:t xml:space="preserve"> </w:t>
        </w:r>
      </w:ins>
      <w:ins w:id="3581" w:author="Gerard Blanco Bernal (Student)" w:date="2022-04-10T20:35:00Z">
        <w:r>
          <w:t>solving the issue.</w:t>
        </w:r>
      </w:ins>
    </w:p>
    <w:p w14:paraId="6C47BA53" w14:textId="0A3E5E66" w:rsidR="00523F48" w:rsidRDefault="00523F48" w:rsidP="00161E13">
      <w:pPr>
        <w:rPr>
          <w:ins w:id="3582" w:author="Gerard Blanco Bernal (Student)" w:date="2022-04-10T21:37:00Z"/>
        </w:rPr>
      </w:pPr>
    </w:p>
    <w:p w14:paraId="15B81C17" w14:textId="563D2230" w:rsidR="00523F48" w:rsidRDefault="00523F48" w:rsidP="00161E13">
      <w:pPr>
        <w:rPr>
          <w:ins w:id="3583" w:author="Gerard Blanco Bernal (Student)" w:date="2022-05-02T10:13:00Z"/>
        </w:rPr>
      </w:pPr>
    </w:p>
    <w:p w14:paraId="02557BFC" w14:textId="77777777" w:rsidR="00245C62" w:rsidRDefault="00245C62" w:rsidP="00161E13">
      <w:pPr>
        <w:rPr>
          <w:ins w:id="3584" w:author="Gerard Blanco Bernal (Student)" w:date="2022-04-10T21:37:00Z"/>
        </w:rPr>
      </w:pPr>
    </w:p>
    <w:p w14:paraId="124FE921" w14:textId="77777777" w:rsidR="00523F48" w:rsidRPr="00523F48" w:rsidRDefault="00523F48" w:rsidP="00523F48">
      <w:pPr>
        <w:rPr>
          <w:ins w:id="3585" w:author="Gerard Blanco Bernal (Student)" w:date="2022-04-10T21:37:00Z"/>
        </w:rPr>
      </w:pPr>
      <w:ins w:id="3586" w:author="Gerard Blanco Bernal (Student)" w:date="2022-04-10T21:37:00Z">
        <w:r w:rsidRPr="00523F48">
          <w:rPr>
            <w:b/>
            <w:bCs/>
          </w:rPr>
          <w:t>6.1 Methodology</w:t>
        </w:r>
      </w:ins>
    </w:p>
    <w:p w14:paraId="1CCD8288" w14:textId="77777777" w:rsidR="00161E13" w:rsidRDefault="00161E13" w:rsidP="00161E13">
      <w:pPr>
        <w:rPr>
          <w:ins w:id="3587" w:author="Gerard Blanco Bernal (Student)" w:date="2022-04-10T20:35:00Z"/>
        </w:rPr>
      </w:pPr>
    </w:p>
    <w:p w14:paraId="5D0401CF" w14:textId="15E38EA5" w:rsidR="00263719" w:rsidRDefault="00161E13" w:rsidP="00161E13">
      <w:pPr>
        <w:rPr>
          <w:ins w:id="3588" w:author="Gerard Blanco Bernal (Student)" w:date="2022-04-11T17:53:00Z"/>
        </w:rPr>
      </w:pPr>
      <w:ins w:id="3589" w:author="Gerard Blanco Bernal (Student)" w:date="2022-04-10T20:35:00Z">
        <w:r>
          <w:t xml:space="preserve">Overall, </w:t>
        </w:r>
      </w:ins>
      <w:ins w:id="3590" w:author="Gerard Blanco Bernal (Student)" w:date="2022-04-11T17:51:00Z">
        <w:r w:rsidR="00263719">
          <w:t>seven</w:t>
        </w:r>
      </w:ins>
      <w:ins w:id="3591" w:author="Gerard Blanco Bernal (Student)" w:date="2022-04-10T20:35:00Z">
        <w:r>
          <w:t xml:space="preserve"> users were surveyed for the testing of the website, and meaningful data was gathered while respecting the </w:t>
        </w:r>
      </w:ins>
      <w:ins w:id="3592" w:author="Gerard Blanco Bernal (Student)" w:date="2022-04-11T17:51:00Z">
        <w:r w:rsidR="00263719">
          <w:t xml:space="preserve">requirements of the </w:t>
        </w:r>
      </w:ins>
      <w:ins w:id="3593" w:author="Gerard Blanco Bernal (Student)" w:date="2022-04-11T17:52:00Z">
        <w:r w:rsidR="00263719">
          <w:t>Ethics declaration form</w:t>
        </w:r>
      </w:ins>
      <w:ins w:id="3594" w:author="Gerard Blanco Bernal (Student)" w:date="2022-04-10T20:35:00Z">
        <w:r>
          <w:t xml:space="preserve">. </w:t>
        </w:r>
      </w:ins>
      <w:ins w:id="3595" w:author="Gerard Blanco Bernal (Student)" w:date="2022-04-11T17:52:00Z">
        <w:r w:rsidR="00263719">
          <w:t xml:space="preserve">The researcher made </w:t>
        </w:r>
      </w:ins>
      <w:ins w:id="3596" w:author="Gerard Blanco Bernal (Student)" w:date="2022-04-10T20:35:00Z">
        <w:r>
          <w:t>sure that the</w:t>
        </w:r>
      </w:ins>
      <w:ins w:id="3597" w:author="Gerard Blanco Bernal (Student)" w:date="2022-04-18T20:18:00Z">
        <w:r w:rsidR="004E712D">
          <w:t xml:space="preserve"> pre-filled form submitted</w:t>
        </w:r>
      </w:ins>
      <w:ins w:id="3598" w:author="Gerard Blanco Bernal (Student)" w:date="2022-04-18T20:19:00Z">
        <w:r w:rsidR="004E712D">
          <w:t xml:space="preserve"> by the module director would cover the basic needs of the user testing,</w:t>
        </w:r>
      </w:ins>
      <w:r w:rsidR="00805258">
        <w:t xml:space="preserve"> which it did as i</w:t>
      </w:r>
      <w:ins w:id="3599" w:author="Gerard Blanco Bernal (Student)" w:date="2022-04-10T20:35:00Z">
        <w:r>
          <w:t xml:space="preserve">t </w:t>
        </w:r>
      </w:ins>
      <w:ins w:id="3600" w:author="Gerard Blanco Bernal (Student)" w:date="2022-04-11T17:52:00Z">
        <w:r w:rsidR="00263719">
          <w:t>was</w:t>
        </w:r>
      </w:ins>
      <w:ins w:id="3601" w:author="Gerard Blanco Bernal (Student)" w:date="2022-04-10T20:35:00Z">
        <w:r>
          <w:t xml:space="preserve"> non-clinical research with l</w:t>
        </w:r>
      </w:ins>
      <w:ins w:id="3602" w:author="Gerard Blanco Bernal (Student)" w:date="2022-05-01T15:48:00Z">
        <w:r w:rsidR="00965ECE">
          <w:t>ittle</w:t>
        </w:r>
      </w:ins>
      <w:ins w:id="3603" w:author="Gerard Blanco Bernal (Student)" w:date="2022-04-10T20:35:00Z">
        <w:r>
          <w:t xml:space="preserve"> to no risks. The </w:t>
        </w:r>
      </w:ins>
      <w:ins w:id="3604" w:author="Gerard Blanco Bernal (Student)" w:date="2022-04-11T17:52:00Z">
        <w:r w:rsidR="00263719">
          <w:t>researcher</w:t>
        </w:r>
      </w:ins>
      <w:ins w:id="3605" w:author="Gerard Blanco Bernal (Student)" w:date="2022-04-10T20:35:00Z">
        <w:r>
          <w:t xml:space="preserve"> made sure to provide the participants with adequate </w:t>
        </w:r>
      </w:ins>
      <w:ins w:id="3606" w:author="Gerard Blanco Bernal (Student)" w:date="2022-05-01T15:49:00Z">
        <w:r w:rsidR="00EE17F5">
          <w:t xml:space="preserve">consent </w:t>
        </w:r>
      </w:ins>
      <w:ins w:id="3607" w:author="Gerard Blanco Bernal (Student)" w:date="2022-04-10T20:35:00Z">
        <w:r>
          <w:t>forms</w:t>
        </w:r>
      </w:ins>
      <w:ins w:id="3608" w:author="Gerard Blanco Bernal (Student)" w:date="2022-05-01T15:49:00Z">
        <w:r w:rsidR="00EE17F5">
          <w:t xml:space="preserve"> and questionnaires</w:t>
        </w:r>
      </w:ins>
      <w:ins w:id="3609" w:author="Gerard Blanco Bernal (Student)" w:date="2022-04-10T20:35:00Z">
        <w:r>
          <w:t xml:space="preserve"> to fill in and sign where it stated that every </w:t>
        </w:r>
      </w:ins>
      <w:ins w:id="3610" w:author="Gerard Blanco Bernal (Student)" w:date="2022-05-01T15:49:00Z">
        <w:r w:rsidR="0008712E">
          <w:t xml:space="preserve">piece of </w:t>
        </w:r>
      </w:ins>
      <w:ins w:id="3611" w:author="Gerard Blanco Bernal (Student)" w:date="2022-04-10T20:35:00Z">
        <w:r>
          <w:t xml:space="preserve">information gathered from the questionnaire </w:t>
        </w:r>
      </w:ins>
      <w:ins w:id="3612" w:author="Gerard Blanco Bernal (Student)" w:date="2022-04-11T17:52:00Z">
        <w:r w:rsidR="00263719">
          <w:t>would</w:t>
        </w:r>
      </w:ins>
      <w:ins w:id="3613" w:author="Gerard Blanco Bernal (Student)" w:date="2022-04-10T20:35:00Z">
        <w:r>
          <w:t xml:space="preserve"> be used for the report and presentation and that absolutely no reference would be made concerning their identity and personal information other than their general demographic. </w:t>
        </w:r>
      </w:ins>
    </w:p>
    <w:p w14:paraId="69386FCA" w14:textId="77777777" w:rsidR="00161E13" w:rsidRDefault="00161E13" w:rsidP="008B10FD">
      <w:pPr>
        <w:rPr>
          <w:ins w:id="3614" w:author="Gerard Blanco Bernal (Student)" w:date="2022-04-10T20:34:00Z"/>
        </w:rPr>
      </w:pPr>
    </w:p>
    <w:p w14:paraId="7D0293AE" w14:textId="2AE7A740" w:rsidR="00161E13" w:rsidRDefault="006C0170" w:rsidP="008B10FD">
      <w:pPr>
        <w:rPr>
          <w:ins w:id="3615" w:author="Gerard Blanco Bernal (Student)" w:date="2022-04-10T20:34:00Z"/>
        </w:rPr>
      </w:pPr>
      <w:ins w:id="3616" w:author="Gerard Blanco Bernal (Student)" w:date="2022-04-10T21:25:00Z">
        <w:r w:rsidRPr="006C0170">
          <w:lastRenderedPageBreak/>
          <w:t xml:space="preserve">In the interest of being ethically considerate, and in line with the ethics regulations imposed upon the </w:t>
        </w:r>
      </w:ins>
      <w:ins w:id="3617" w:author="Gerard Blanco Bernal (Student)" w:date="2022-04-11T17:56:00Z">
        <w:r w:rsidR="00F7221C">
          <w:t>researcher</w:t>
        </w:r>
      </w:ins>
      <w:ins w:id="3618" w:author="Gerard Blanco Bernal (Student)" w:date="2022-04-10T21:25:00Z">
        <w:r w:rsidRPr="006C0170">
          <w:t xml:space="preserve">, all participants were made fully aware that they did not have to take part in user testing and their participance was completely voluntary. All participants were also made aware that participance would require completing a questionnaire, </w:t>
        </w:r>
      </w:ins>
      <w:ins w:id="3619" w:author="Gerard Blanco Bernal (Student)" w:date="2022-04-11T17:56:00Z">
        <w:r w:rsidR="00F7221C">
          <w:t xml:space="preserve">and that their identity would remain anonymous in order for there to be no way </w:t>
        </w:r>
      </w:ins>
      <w:ins w:id="3620" w:author="Gerard Blanco Bernal (Student)" w:date="2022-04-11T17:57:00Z">
        <w:r w:rsidR="00F7221C">
          <w:t>to track the feedback to</w:t>
        </w:r>
      </w:ins>
      <w:ins w:id="3621" w:author="Gerard Blanco Bernal (Student)" w:date="2022-04-11T17:58:00Z">
        <w:r w:rsidR="00F7221C">
          <w:t xml:space="preserve"> the test user</w:t>
        </w:r>
      </w:ins>
      <w:ins w:id="3622" w:author="Gerard Blanco Bernal (Student)" w:date="2022-04-10T21:25:00Z">
        <w:r w:rsidRPr="006C0170">
          <w:t xml:space="preserve">. Participants names were omitted from all questionnaires and replaced with a participant number, which the </w:t>
        </w:r>
      </w:ins>
      <w:ins w:id="3623" w:author="Gerard Blanco Bernal (Student)" w:date="2022-04-11T17:58:00Z">
        <w:r w:rsidR="00F7221C">
          <w:t>researcher would then use</w:t>
        </w:r>
      </w:ins>
      <w:ins w:id="3624" w:author="Gerard Blanco Bernal (Student)" w:date="2022-04-10T21:25:00Z">
        <w:r w:rsidRPr="006C0170">
          <w:t xml:space="preserve"> </w:t>
        </w:r>
      </w:ins>
      <w:ins w:id="3625" w:author="Gerard Blanco Bernal (Student)" w:date="2022-04-11T17:58:00Z">
        <w:r w:rsidR="00F7221C">
          <w:t>classify and structure the suggestions and testing data</w:t>
        </w:r>
      </w:ins>
      <w:ins w:id="3626" w:author="Gerard Blanco Bernal (Student)" w:date="2022-04-10T21:25:00Z">
        <w:r w:rsidRPr="006C0170">
          <w:t>. The participant</w:t>
        </w:r>
      </w:ins>
      <w:ins w:id="3627" w:author="Gerard Blanco Bernal (Student)" w:date="2022-04-11T17:58:00Z">
        <w:r w:rsidR="00F7221C">
          <w:t>s</w:t>
        </w:r>
      </w:ins>
      <w:ins w:id="3628" w:author="Gerard Blanco Bernal (Student)" w:date="2022-04-10T21:25:00Z">
        <w:r w:rsidRPr="006C0170">
          <w:t xml:space="preserve"> </w:t>
        </w:r>
      </w:ins>
      <w:ins w:id="3629" w:author="Gerard Blanco Bernal (Student)" w:date="2022-04-11T17:58:00Z">
        <w:r w:rsidR="00F7221C">
          <w:t>were</w:t>
        </w:r>
      </w:ins>
      <w:ins w:id="3630" w:author="Gerard Blanco Bernal (Student)" w:date="2022-04-10T21:25:00Z">
        <w:r w:rsidRPr="006C0170">
          <w:t xml:space="preserve"> also made fully aware by the </w:t>
        </w:r>
      </w:ins>
      <w:ins w:id="3631" w:author="Gerard Blanco Bernal (Student)" w:date="2022-04-11T17:58:00Z">
        <w:r w:rsidR="00F7221C">
          <w:t>researcher</w:t>
        </w:r>
      </w:ins>
      <w:ins w:id="3632" w:author="Gerard Blanco Bernal (Student)" w:date="2022-04-10T21:25:00Z">
        <w:r w:rsidRPr="006C0170">
          <w:t xml:space="preserve"> that if at any time during </w:t>
        </w:r>
      </w:ins>
      <w:ins w:id="3633" w:author="Gerard Blanco Bernal (Student)" w:date="2022-04-11T17:59:00Z">
        <w:r w:rsidR="00F7221C">
          <w:t>the testing of the prototype</w:t>
        </w:r>
      </w:ins>
      <w:ins w:id="3634" w:author="Gerard Blanco Bernal (Student)" w:date="2022-04-10T21:25:00Z">
        <w:r w:rsidRPr="006C0170">
          <w:t xml:space="preserve"> that they no longer wanted to continue, they could stop, and their </w:t>
        </w:r>
      </w:ins>
      <w:ins w:id="3635" w:author="Gerard Blanco Bernal (Student)" w:date="2022-04-11T17:59:00Z">
        <w:r w:rsidR="00F7221C">
          <w:t>feedback</w:t>
        </w:r>
      </w:ins>
      <w:ins w:id="3636" w:author="Gerard Blanco Bernal (Student)" w:date="2022-04-10T21:25:00Z">
        <w:r w:rsidRPr="006C0170">
          <w:t xml:space="preserve"> would be discarded. Likewise, the participant</w:t>
        </w:r>
      </w:ins>
      <w:ins w:id="3637" w:author="Gerard Blanco Bernal (Student)" w:date="2022-04-11T17:59:00Z">
        <w:r w:rsidR="00F7221C">
          <w:t>s</w:t>
        </w:r>
      </w:ins>
      <w:ins w:id="3638" w:author="Gerard Blanco Bernal (Student)" w:date="2022-04-10T21:25:00Z">
        <w:r w:rsidRPr="006C0170">
          <w:t xml:space="preserve"> could ask to have their responses </w:t>
        </w:r>
      </w:ins>
      <w:ins w:id="3639" w:author="Gerard Blanco Bernal (Student)" w:date="2022-04-11T17:59:00Z">
        <w:r w:rsidR="00F7221C">
          <w:t>discarded</w:t>
        </w:r>
      </w:ins>
      <w:ins w:id="3640" w:author="Gerard Blanco Bernal (Student)" w:date="2022-04-10T21:25:00Z">
        <w:r w:rsidRPr="006C0170">
          <w:t xml:space="preserve"> even after the </w:t>
        </w:r>
      </w:ins>
      <w:ins w:id="3641" w:author="Gerard Blanco Bernal (Student)" w:date="2022-04-11T17:59:00Z">
        <w:r w:rsidR="00F7221C">
          <w:t>completion</w:t>
        </w:r>
      </w:ins>
      <w:ins w:id="3642" w:author="Gerard Blanco Bernal (Student)" w:date="2022-04-11T18:00:00Z">
        <w:r w:rsidR="00F7221C">
          <w:t xml:space="preserve"> of the testing process</w:t>
        </w:r>
      </w:ins>
      <w:ins w:id="3643" w:author="Gerard Blanco Bernal (Student)" w:date="2022-04-10T21:25:00Z">
        <w:r w:rsidRPr="006C0170">
          <w:t>.</w:t>
        </w:r>
      </w:ins>
    </w:p>
    <w:p w14:paraId="7EFACE45" w14:textId="77777777" w:rsidR="00161E13" w:rsidRDefault="00161E13" w:rsidP="008B10FD">
      <w:pPr>
        <w:rPr>
          <w:ins w:id="3644" w:author="Gerard Blanco Bernal (Student)" w:date="2022-04-10T20:34:00Z"/>
        </w:rPr>
      </w:pPr>
    </w:p>
    <w:p w14:paraId="7866A440" w14:textId="5731F651" w:rsidR="00161E13" w:rsidRDefault="006C0170" w:rsidP="008B10FD">
      <w:ins w:id="3645" w:author="Gerard Blanco Bernal (Student)" w:date="2022-04-10T21:26:00Z">
        <w:r w:rsidRPr="006C0170">
          <w:t>After ensuring the participant</w:t>
        </w:r>
      </w:ins>
      <w:ins w:id="3646" w:author="Gerard Blanco Bernal (Student)" w:date="2022-04-11T18:04:00Z">
        <w:r w:rsidR="007E303A">
          <w:t>s were</w:t>
        </w:r>
      </w:ins>
      <w:ins w:id="3647" w:author="Gerard Blanco Bernal (Student)" w:date="2022-04-10T21:26:00Z">
        <w:r w:rsidRPr="006C0170">
          <w:t xml:space="preserve"> fully aware of all of these conditions, each participant </w:t>
        </w:r>
      </w:ins>
      <w:ins w:id="3648" w:author="Gerard Blanco Bernal (Student)" w:date="2022-04-11T18:00:00Z">
        <w:r w:rsidR="007F06DF">
          <w:t xml:space="preserve">was handed </w:t>
        </w:r>
      </w:ins>
      <w:ins w:id="3649" w:author="Gerard Blanco Bernal (Student)" w:date="2022-04-10T21:26:00Z">
        <w:r w:rsidRPr="006C0170">
          <w:t xml:space="preserve">a consent form </w:t>
        </w:r>
      </w:ins>
      <w:ins w:id="3650" w:author="Gerard Blanco Bernal (Student)" w:date="2022-04-11T18:00:00Z">
        <w:r w:rsidR="007F06DF">
          <w:t xml:space="preserve">for them to </w:t>
        </w:r>
      </w:ins>
      <w:ins w:id="3651" w:author="Gerard Blanco Bernal (Student)" w:date="2022-04-11T18:01:00Z">
        <w:r w:rsidR="007F06DF">
          <w:t>complete</w:t>
        </w:r>
      </w:ins>
      <w:ins w:id="3652" w:author="Gerard Blanco Bernal (Student)" w:date="2022-04-11T18:04:00Z">
        <w:r w:rsidR="007E303A">
          <w:t xml:space="preserve"> prior to starting the testing of the system</w:t>
        </w:r>
      </w:ins>
      <w:ins w:id="3653" w:author="Gerard Blanco Bernal (Student)" w:date="2022-04-10T21:26:00Z">
        <w:r w:rsidRPr="006C0170">
          <w:t xml:space="preserve">. </w:t>
        </w:r>
      </w:ins>
      <w:ins w:id="3654" w:author="Gerard Blanco Bernal (Student)" w:date="2022-04-10T21:27:00Z">
        <w:r>
          <w:t>All</w:t>
        </w:r>
      </w:ins>
      <w:ins w:id="3655" w:author="Gerard Blanco Bernal (Student)" w:date="2022-04-10T21:26:00Z">
        <w:r w:rsidRPr="006C0170">
          <w:t xml:space="preserve"> participants completed in-person testing with </w:t>
        </w:r>
      </w:ins>
      <w:ins w:id="3656" w:author="Gerard Blanco Bernal (Student)" w:date="2022-04-10T21:27:00Z">
        <w:r>
          <w:t xml:space="preserve">the researcher to reflect as closely as possible the </w:t>
        </w:r>
      </w:ins>
      <w:ins w:id="3657" w:author="Gerard Blanco Bernal (Student)" w:date="2022-04-10T21:28:00Z">
        <w:r>
          <w:t>real-world</w:t>
        </w:r>
      </w:ins>
      <w:ins w:id="3658" w:author="Gerard Blanco Bernal (Student)" w:date="2022-04-10T21:27:00Z">
        <w:r>
          <w:t xml:space="preserve"> scenarios a possible user would come across when using the </w:t>
        </w:r>
      </w:ins>
      <w:ins w:id="3659" w:author="Gerard Blanco Bernal (Student)" w:date="2022-04-10T21:28:00Z">
        <w:r>
          <w:t xml:space="preserve">prototype. </w:t>
        </w:r>
      </w:ins>
      <w:ins w:id="3660" w:author="Gerard Blanco Bernal (Student)" w:date="2022-04-11T18:02:00Z">
        <w:r w:rsidR="007E303A">
          <w:t xml:space="preserve">All participants were also somewhat acquainted </w:t>
        </w:r>
      </w:ins>
      <w:ins w:id="3661" w:author="Gerard Blanco Bernal (Student)" w:date="2022-04-11T18:05:00Z">
        <w:r w:rsidR="009E13F3">
          <w:t xml:space="preserve">with </w:t>
        </w:r>
      </w:ins>
      <w:ins w:id="3662" w:author="Gerard Blanco Bernal (Student)" w:date="2022-04-11T18:06:00Z">
        <w:r w:rsidR="009E13F3">
          <w:t>basic gardening</w:t>
        </w:r>
      </w:ins>
      <w:r w:rsidR="00762F6C">
        <w:t xml:space="preserve"> techniques</w:t>
      </w:r>
      <w:ins w:id="3663" w:author="Gerard Blanco Bernal (Student)" w:date="2022-04-11T18:06:00Z">
        <w:r w:rsidR="009E13F3">
          <w:t xml:space="preserve"> and landscaping</w:t>
        </w:r>
      </w:ins>
      <w:ins w:id="3664" w:author="Gerard Blanco Bernal (Student)" w:date="2022-04-11T18:08:00Z">
        <w:r w:rsidR="009E13F3">
          <w:t>. However</w:t>
        </w:r>
      </w:ins>
      <w:ins w:id="3665" w:author="Gerard Blanco Bernal (Student)" w:date="2022-04-11T18:06:00Z">
        <w:r w:rsidR="009E13F3">
          <w:t xml:space="preserve">, </w:t>
        </w:r>
      </w:ins>
      <w:ins w:id="3666" w:author="Gerard Blanco Bernal (Student)" w:date="2022-04-11T18:07:00Z">
        <w:r w:rsidR="009E13F3">
          <w:t>not all of them had used Te</w:t>
        </w:r>
      </w:ins>
      <w:ins w:id="3667" w:author="Gerard Blanco Bernal (Student)" w:date="2022-04-11T18:08:00Z">
        <w:r w:rsidR="009E13F3">
          <w:t xml:space="preserve">legram in the past. This made for a very valuable set of test users, as they could point out higher level </w:t>
        </w:r>
      </w:ins>
      <w:ins w:id="3668" w:author="Gerard Blanco Bernal (Student)" w:date="2022-04-11T18:12:00Z">
        <w:r w:rsidR="00703A9A">
          <w:t>inconsistencies</w:t>
        </w:r>
      </w:ins>
      <w:ins w:id="3669" w:author="Gerard Blanco Bernal (Student)" w:date="2022-04-11T18:08:00Z">
        <w:r w:rsidR="009E13F3">
          <w:t xml:space="preserve"> </w:t>
        </w:r>
      </w:ins>
      <w:ins w:id="3670" w:author="Gerard Blanco Bernal (Student)" w:date="2022-04-11T18:13:00Z">
        <w:r w:rsidR="00703A9A">
          <w:t>with the</w:t>
        </w:r>
      </w:ins>
      <w:ins w:id="3671" w:author="Gerard Blanco Bernal (Student)" w:date="2022-04-11T18:15:00Z">
        <w:r w:rsidR="001B3E5D">
          <w:t xml:space="preserve"> technical aspects of the environmental control that might </w:t>
        </w:r>
      </w:ins>
      <w:ins w:id="3672" w:author="Gerard Blanco Bernal (Student)" w:date="2022-04-11T18:35:00Z">
        <w:r w:rsidR="00AB2ECF">
          <w:t>affect a</w:t>
        </w:r>
      </w:ins>
      <w:ins w:id="3673" w:author="Gerard Blanco Bernal (Student)" w:date="2022-04-11T18:36:00Z">
        <w:r w:rsidR="00AB2ECF">
          <w:t xml:space="preserve"> newly started gardener</w:t>
        </w:r>
      </w:ins>
      <w:r w:rsidR="000E0BB3">
        <w:t>; t</w:t>
      </w:r>
      <w:ins w:id="3674" w:author="Gerard Blanco Bernal (Student)" w:date="2022-04-11T18:38:00Z">
        <w:r w:rsidR="00AB2ECF">
          <w:t>he</w:t>
        </w:r>
      </w:ins>
      <w:ins w:id="3675" w:author="Gerard Blanco Bernal (Student)" w:date="2022-04-11T18:42:00Z">
        <w:r w:rsidR="0041693E">
          <w:t>y</w:t>
        </w:r>
      </w:ins>
      <w:ins w:id="3676" w:author="Gerard Blanco Bernal (Student)" w:date="2022-04-11T18:38:00Z">
        <w:r w:rsidR="00AB2ECF">
          <w:t xml:space="preserve"> would also be of </w:t>
        </w:r>
      </w:ins>
      <w:ins w:id="3677" w:author="Gerard Blanco Bernal (Student)" w:date="2022-04-11T18:39:00Z">
        <w:r w:rsidR="00AB2ECF">
          <w:t>great value whe</w:t>
        </w:r>
      </w:ins>
      <w:ins w:id="3678" w:author="Gerard Blanco Bernal (Student)" w:date="2022-04-11T18:42:00Z">
        <w:r w:rsidR="0041693E">
          <w:t xml:space="preserve">n setting up the </w:t>
        </w:r>
      </w:ins>
      <w:r w:rsidR="00EE2D55">
        <w:t>ChatBot</w:t>
      </w:r>
      <w:ins w:id="3679" w:author="Gerard Blanco Bernal (Student)" w:date="2022-04-11T18:42:00Z">
        <w:r w:rsidR="0041693E">
          <w:t xml:space="preserve"> as the proc</w:t>
        </w:r>
      </w:ins>
      <w:ins w:id="3680" w:author="Gerard Blanco Bernal (Student)" w:date="2022-04-11T18:43:00Z">
        <w:r w:rsidR="0041693E">
          <w:t>ess could be somewhat troublesome for inexperienced users, and this could help the researcher in making the</w:t>
        </w:r>
      </w:ins>
      <w:ins w:id="3681" w:author="Gerard Blanco Bernal (Student)" w:date="2022-04-11T18:46:00Z">
        <w:r w:rsidR="007A20F2">
          <w:t xml:space="preserve"> bot implementation more </w:t>
        </w:r>
      </w:ins>
      <w:r w:rsidR="00B95896">
        <w:t>intuitive</w:t>
      </w:r>
      <w:ins w:id="3682" w:author="Gerard Blanco Bernal (Student)" w:date="2022-04-11T18:46:00Z">
        <w:r w:rsidR="007A20F2">
          <w:t>.</w:t>
        </w:r>
        <w:r w:rsidR="00432B3F">
          <w:t xml:space="preserve"> I</w:t>
        </w:r>
      </w:ins>
      <w:ins w:id="3683" w:author="Gerard Blanco Bernal (Student)" w:date="2022-04-10T21:28:00Z">
        <w:r>
          <w:t>t is worth noting that a</w:t>
        </w:r>
        <w:r w:rsidRPr="006C0170">
          <w:t>ll participants were asked the same questions</w:t>
        </w:r>
        <w:r w:rsidR="00850386">
          <w:t>, but this did not restrict them from asking about additional features or functionality.</w:t>
        </w:r>
      </w:ins>
    </w:p>
    <w:p w14:paraId="4653FF4A" w14:textId="1F75A003" w:rsidR="009140C5" w:rsidRDefault="009140C5" w:rsidP="008B10FD"/>
    <w:p w14:paraId="7E885CAA" w14:textId="41B46DFC" w:rsidR="009140C5" w:rsidRDefault="009140C5" w:rsidP="008B10FD">
      <w:pPr>
        <w:rPr>
          <w:ins w:id="3684" w:author="Gerard Blanco Bernal (Student)" w:date="2022-04-10T21:38:00Z"/>
        </w:rPr>
      </w:pPr>
      <w:r w:rsidRPr="009140C5">
        <w:t xml:space="preserve">The quantitative data was compiled for the researcher to visualize and gain an understanding of the overall usability of the prototype. By the end of the testing and evaluation, the valuable feedback was turned into a total of 7 new user stories. These user stories were then put through the categorizing process of a MoSCoW board, risk evaluation, and t-shirt sizing that all previous user stories had been through. This allowed for novel aspects which would increase the degree of usability to be added. Having performed the user testing process with over a week to spare meant that these new features could be </w:t>
      </w:r>
      <w:ins w:id="3685" w:author="Gerard Blanco Bernal (Student)" w:date="2022-05-01T15:51:00Z">
        <w:r w:rsidR="00072E6F">
          <w:t xml:space="preserve">considered and </w:t>
        </w:r>
      </w:ins>
      <w:r w:rsidRPr="009140C5">
        <w:t>implemented without being too pushed for time and maintaining the high design standards which were kept throughout the rest of the development process.</w:t>
      </w:r>
    </w:p>
    <w:p w14:paraId="16FEE1BE" w14:textId="4B26F7E3" w:rsidR="00523F48" w:rsidRDefault="00523F48" w:rsidP="008B10FD">
      <w:pPr>
        <w:rPr>
          <w:ins w:id="3686" w:author="Gerard Blanco Bernal (Student)" w:date="2022-04-10T21:38:00Z"/>
        </w:rPr>
      </w:pPr>
    </w:p>
    <w:p w14:paraId="31008C58" w14:textId="30B6D41C" w:rsidR="00523F48" w:rsidRDefault="00523F48" w:rsidP="008B10FD">
      <w:pPr>
        <w:rPr>
          <w:ins w:id="3687" w:author="Gerard Blanco Bernal (Student)" w:date="2022-05-03T07:57:00Z"/>
        </w:rPr>
      </w:pPr>
    </w:p>
    <w:p w14:paraId="70F3F58F" w14:textId="01B52BF5" w:rsidR="00F8437A" w:rsidRDefault="00F8437A" w:rsidP="008B10FD">
      <w:pPr>
        <w:rPr>
          <w:ins w:id="3688" w:author="Gerard Blanco Bernal (Student)" w:date="2022-05-03T07:57:00Z"/>
        </w:rPr>
      </w:pPr>
    </w:p>
    <w:p w14:paraId="1E6406C9" w14:textId="7E650A03" w:rsidR="00F8437A" w:rsidRDefault="00F8437A" w:rsidP="008B10FD">
      <w:pPr>
        <w:rPr>
          <w:ins w:id="3689" w:author="Gerard Blanco Bernal (Student)" w:date="2022-05-03T07:57:00Z"/>
        </w:rPr>
      </w:pPr>
    </w:p>
    <w:p w14:paraId="053E0064" w14:textId="77777777" w:rsidR="00F8437A" w:rsidRDefault="00F8437A" w:rsidP="008B10FD">
      <w:pPr>
        <w:rPr>
          <w:ins w:id="3690" w:author="Gerard Blanco Bernal (Student)" w:date="2022-04-10T21:38:00Z"/>
        </w:rPr>
      </w:pPr>
    </w:p>
    <w:p w14:paraId="35A7B13F" w14:textId="77777777" w:rsidR="00523F48" w:rsidRPr="00523F48" w:rsidRDefault="00523F48" w:rsidP="00523F48">
      <w:pPr>
        <w:rPr>
          <w:ins w:id="3691" w:author="Gerard Blanco Bernal (Student)" w:date="2022-04-10T21:38:00Z"/>
        </w:rPr>
      </w:pPr>
      <w:ins w:id="3692" w:author="Gerard Blanco Bernal (Student)" w:date="2022-04-10T21:38:00Z">
        <w:r w:rsidRPr="00523F48">
          <w:rPr>
            <w:b/>
            <w:bCs/>
          </w:rPr>
          <w:t>6.2</w:t>
        </w:r>
        <w:r w:rsidRPr="00523F48">
          <w:rPr>
            <w:b/>
            <w:bCs/>
          </w:rPr>
          <w:tab/>
          <w:t>Results</w:t>
        </w:r>
      </w:ins>
    </w:p>
    <w:p w14:paraId="2217F209" w14:textId="77777777" w:rsidR="00523F48" w:rsidRDefault="00523F48" w:rsidP="008B10FD">
      <w:pPr>
        <w:rPr>
          <w:ins w:id="3693" w:author="Gerard Blanco Bernal (Student)" w:date="2022-04-10T20:34:00Z"/>
        </w:rPr>
      </w:pPr>
    </w:p>
    <w:p w14:paraId="7742B577" w14:textId="6BB57A4E" w:rsidR="000A2441" w:rsidRDefault="00523F48" w:rsidP="00523F48">
      <w:pPr>
        <w:rPr>
          <w:ins w:id="3694" w:author="Gerard Blanco Bernal (Student)" w:date="2022-04-15T21:08:00Z"/>
        </w:rPr>
      </w:pPr>
      <w:ins w:id="3695" w:author="Gerard Blanco Bernal (Student)" w:date="2022-04-10T21:35:00Z">
        <w:r w:rsidRPr="00523F48">
          <w:t>Some notable</w:t>
        </w:r>
      </w:ins>
      <w:ins w:id="3696" w:author="Gerard Blanco Bernal (Student)" w:date="2022-05-01T15:51:00Z">
        <w:r w:rsidR="00E673CB">
          <w:t xml:space="preserve"> pieces of</w:t>
        </w:r>
      </w:ins>
      <w:ins w:id="3697" w:author="Gerard Blanco Bernal (Student)" w:date="2022-04-10T21:35:00Z">
        <w:r w:rsidRPr="00523F48">
          <w:t xml:space="preserve"> feedback that was retrieved from user testing, without digressing too much into the results of the entire questionnaire, </w:t>
        </w:r>
      </w:ins>
      <w:ins w:id="3698" w:author="Gerard Blanco Bernal (Student)" w:date="2022-05-01T15:51:00Z">
        <w:r w:rsidR="00E673CB">
          <w:t>are</w:t>
        </w:r>
      </w:ins>
      <w:ins w:id="3699" w:author="Gerard Blanco Bernal (Student)" w:date="2022-04-10T21:35:00Z">
        <w:r w:rsidRPr="00523F48">
          <w:t xml:space="preserve"> discussed below</w:t>
        </w:r>
        <w:r>
          <w:t>.</w:t>
        </w:r>
      </w:ins>
      <w:ins w:id="3700" w:author="Gerard Blanco Bernal (Student)" w:date="2022-04-10T21:36:00Z">
        <w:r>
          <w:t xml:space="preserve"> </w:t>
        </w:r>
      </w:ins>
    </w:p>
    <w:p w14:paraId="787F802B" w14:textId="77777777" w:rsidR="000A2441" w:rsidRDefault="000A2441" w:rsidP="00523F48">
      <w:pPr>
        <w:rPr>
          <w:ins w:id="3701" w:author="Gerard Blanco Bernal (Student)" w:date="2022-04-15T21:08:00Z"/>
        </w:rPr>
      </w:pPr>
    </w:p>
    <w:p w14:paraId="1A911492" w14:textId="40F6D072" w:rsidR="00CC6F75" w:rsidRDefault="00CC6F75" w:rsidP="00523F48">
      <w:pPr>
        <w:rPr>
          <w:ins w:id="3702" w:author="Gerard Blanco Bernal (Student)" w:date="2022-04-11T18:50:00Z"/>
        </w:rPr>
      </w:pPr>
      <w:ins w:id="3703" w:author="Gerard Blanco Bernal (Student)" w:date="2022-04-11T18:50:00Z">
        <w:r>
          <w:t xml:space="preserve">Although the </w:t>
        </w:r>
      </w:ins>
      <w:r w:rsidR="00EE2D55">
        <w:t>ChatBot</w:t>
      </w:r>
      <w:ins w:id="3704" w:author="Gerard Blanco Bernal (Student)" w:date="2022-04-11T18:50:00Z">
        <w:r>
          <w:t xml:space="preserve"> was cap</w:t>
        </w:r>
      </w:ins>
      <w:ins w:id="3705" w:author="Gerard Blanco Bernal (Student)" w:date="2022-04-11T18:51:00Z">
        <w:r>
          <w:t xml:space="preserve">able of providing logical responses to </w:t>
        </w:r>
      </w:ins>
      <w:ins w:id="3706" w:author="Gerard Blanco Bernal (Student)" w:date="2022-04-11T18:53:00Z">
        <w:r w:rsidR="002F6E83">
          <w:t>most messages, there was a huge edge case that the researcher hadn’t taken into account when designing it.</w:t>
        </w:r>
      </w:ins>
      <w:ins w:id="3707" w:author="Gerard Blanco Bernal (Student)" w:date="2022-04-11T19:14:00Z">
        <w:r w:rsidR="00C806E1">
          <w:t xml:space="preserve"> If a </w:t>
        </w:r>
      </w:ins>
      <w:ins w:id="3708" w:author="Gerard Blanco Bernal (Student)" w:date="2022-04-11T19:15:00Z">
        <w:r w:rsidR="00C806E1">
          <w:t xml:space="preserve">nonsensical message was sent to the </w:t>
        </w:r>
      </w:ins>
      <w:r w:rsidR="00EE2D55">
        <w:t>ChatBot</w:t>
      </w:r>
      <w:ins w:id="3709" w:author="Gerard Blanco Bernal (Student)" w:date="2022-04-11T19:15:00Z">
        <w:r w:rsidR="00C806E1">
          <w:t xml:space="preserve">, for example a </w:t>
        </w:r>
      </w:ins>
      <w:ins w:id="3710" w:author="Gerard Blanco Bernal (Student)" w:date="2022-04-11T19:19:00Z">
        <w:r w:rsidR="00C806E1">
          <w:t>one-word</w:t>
        </w:r>
      </w:ins>
      <w:ins w:id="3711" w:author="Gerard Blanco Bernal (Student)" w:date="2022-04-11T19:15:00Z">
        <w:r w:rsidR="00C806E1">
          <w:t xml:space="preserve"> typ</w:t>
        </w:r>
      </w:ins>
      <w:ins w:id="3712" w:author="Gerard Blanco Bernal (Student)" w:date="2022-04-11T19:17:00Z">
        <w:r w:rsidR="00C806E1">
          <w:t xml:space="preserve">o such as </w:t>
        </w:r>
      </w:ins>
      <w:ins w:id="3713" w:author="Gerard Blanco Bernal (Student)" w:date="2022-04-11T19:18:00Z">
        <w:r w:rsidR="00C806E1">
          <w:t>“</w:t>
        </w:r>
        <w:proofErr w:type="spellStart"/>
        <w:r w:rsidR="00C806E1">
          <w:t>hwllo</w:t>
        </w:r>
        <w:proofErr w:type="spellEnd"/>
        <w:r w:rsidR="00C806E1">
          <w:t>” instead of “hello”, it would still reply to this message even if it was not very confident of the categ</w:t>
        </w:r>
      </w:ins>
      <w:ins w:id="3714" w:author="Gerard Blanco Bernal (Student)" w:date="2022-04-11T19:19:00Z">
        <w:r w:rsidR="00C806E1">
          <w:t>ory it belonged to</w:t>
        </w:r>
      </w:ins>
      <w:ins w:id="3715" w:author="Gerard Blanco Bernal (Student)" w:date="2022-04-12T11:07:00Z">
        <w:r w:rsidR="00F36B25">
          <w:t xml:space="preserve">, many times </w:t>
        </w:r>
      </w:ins>
      <w:ins w:id="3716" w:author="Gerard Blanco Bernal (Student)" w:date="2022-04-12T11:08:00Z">
        <w:r w:rsidR="00F36B25">
          <w:t>miscategorising the message completely</w:t>
        </w:r>
      </w:ins>
      <w:ins w:id="3717" w:author="Gerard Blanco Bernal (Student)" w:date="2022-04-11T19:19:00Z">
        <w:r w:rsidR="00C806E1">
          <w:t xml:space="preserve">. This was problematic as it completely </w:t>
        </w:r>
      </w:ins>
      <w:ins w:id="3718" w:author="Gerard Blanco Bernal (Student)" w:date="2022-04-11T19:21:00Z">
        <w:r w:rsidR="00A11953">
          <w:t xml:space="preserve">ruined the intelligent persona that the researcher was trying to create with the </w:t>
        </w:r>
      </w:ins>
      <w:r w:rsidR="00EE2D55">
        <w:t>ChatBot</w:t>
      </w:r>
      <w:ins w:id="3719" w:author="Gerard Blanco Bernal (Student)" w:date="2022-04-11T19:21:00Z">
        <w:r w:rsidR="00A11953">
          <w:t>.</w:t>
        </w:r>
      </w:ins>
      <w:ins w:id="3720" w:author="Gerard Blanco Bernal (Student)" w:date="2022-04-11T19:22:00Z">
        <w:r w:rsidR="00A11953">
          <w:t xml:space="preserve"> For this reason, the researcher decided to add a threshold to the confidence of the machine learning model; if the probability for the main </w:t>
        </w:r>
      </w:ins>
      <w:ins w:id="3721" w:author="Gerard Blanco Bernal (Student)" w:date="2022-04-12T11:08:00Z">
        <w:r w:rsidR="00670C47">
          <w:t xml:space="preserve">predicted </w:t>
        </w:r>
      </w:ins>
      <w:ins w:id="3722" w:author="Gerard Blanco Bernal (Student)" w:date="2022-04-11T19:22:00Z">
        <w:r w:rsidR="00A11953">
          <w:t>tag was of less than 70</w:t>
        </w:r>
      </w:ins>
      <w:ins w:id="3723" w:author="Gerard Blanco Bernal (Student)" w:date="2022-04-11T19:23:00Z">
        <w:r w:rsidR="00A11953">
          <w:t xml:space="preserve">%, the </w:t>
        </w:r>
      </w:ins>
      <w:r w:rsidR="00EE2D55">
        <w:t>ChatBot</w:t>
      </w:r>
      <w:ins w:id="3724" w:author="Gerard Blanco Bernal (Student)" w:date="2022-04-11T19:23:00Z">
        <w:r w:rsidR="00A11953">
          <w:t xml:space="preserve"> would simply reply with a message along the lines of: “Sorry, I didn’t get that” to indicate uncertainty in the response.</w:t>
        </w:r>
      </w:ins>
    </w:p>
    <w:p w14:paraId="4BB4D99A" w14:textId="28CA8436" w:rsidR="00161E13" w:rsidRDefault="00161E13" w:rsidP="008B10FD">
      <w:pPr>
        <w:rPr>
          <w:ins w:id="3725" w:author="Gerard Blanco Bernal (Student)" w:date="2022-04-11T19:51:00Z"/>
        </w:rPr>
      </w:pPr>
    </w:p>
    <w:p w14:paraId="7C3EE6CD" w14:textId="4C935016" w:rsidR="00FE68C4" w:rsidRDefault="00FE68C4" w:rsidP="008B10FD">
      <w:pPr>
        <w:rPr>
          <w:ins w:id="3726" w:author="Gerard Blanco Bernal (Student)" w:date="2022-04-10T21:35:00Z"/>
        </w:rPr>
      </w:pPr>
      <w:ins w:id="3727" w:author="Gerard Blanco Bernal (Student)" w:date="2022-04-11T19:51:00Z">
        <w:r>
          <w:t xml:space="preserve">Additionally, as stated in Section 5.1.3, the user testing also gave rise to </w:t>
        </w:r>
      </w:ins>
      <w:ins w:id="3728" w:author="Gerard Blanco Bernal (Student)" w:date="2022-04-11T19:52:00Z">
        <w:r>
          <w:t>the</w:t>
        </w:r>
      </w:ins>
      <w:ins w:id="3729" w:author="Gerard Blanco Bernal (Student)" w:date="2022-04-11T19:51:00Z">
        <w:r>
          <w:t xml:space="preserve"> suggestion </w:t>
        </w:r>
      </w:ins>
      <w:ins w:id="3730" w:author="Gerard Blanco Bernal (Student)" w:date="2022-04-11T19:52:00Z">
        <w:r>
          <w:t>of testing the integrity of the hardware periodically so as to make sure that no components were faulty and would cause the system to malfunction.</w:t>
        </w:r>
      </w:ins>
      <w:ins w:id="3731" w:author="Gerard Blanco Bernal (Student)" w:date="2022-04-11T20:10:00Z">
        <w:r w:rsidR="008E35EB">
          <w:t xml:space="preserve"> This was almost immediately refactored into the software so that each sensor would test the state of the</w:t>
        </w:r>
        <w:r w:rsidR="00DF1A62">
          <w:t xml:space="preserve"> feature t</w:t>
        </w:r>
      </w:ins>
      <w:ins w:id="3732" w:author="Gerard Blanco Bernal (Student)" w:date="2022-04-11T20:11:00Z">
        <w:r w:rsidR="00DF1A62">
          <w:t>o be altered after the actuators had been activated. If the</w:t>
        </w:r>
      </w:ins>
      <w:r w:rsidR="00B95896">
        <w:t>ir</w:t>
      </w:r>
      <w:ins w:id="3733" w:author="Gerard Blanco Bernal (Student)" w:date="2022-04-11T20:11:00Z">
        <w:r w:rsidR="00DF1A62">
          <w:t xml:space="preserve"> state was identical, the actuators were malfunctioning. On the other hand, if the readings from the sensors were not in between an expected range, i.e., </w:t>
        </w:r>
      </w:ins>
      <w:ins w:id="3734" w:author="Gerard Blanco Bernal (Student)" w:date="2022-04-11T20:12:00Z">
        <w:r w:rsidR="00DF1A62">
          <w:t xml:space="preserve">temperature should be between 5 and 35 degrees Celsius, the sensors could be deemed faulty. This </w:t>
        </w:r>
      </w:ins>
      <w:ins w:id="3735" w:author="Gerard Blanco Bernal (Student)" w:date="2022-04-11T20:13:00Z">
        <w:r w:rsidR="00DF1A62">
          <w:t xml:space="preserve">critical evaluation of the system would help </w:t>
        </w:r>
      </w:ins>
      <w:r w:rsidR="00A12A20">
        <w:t>with</w:t>
      </w:r>
      <w:ins w:id="3736" w:author="Gerard Blanco Bernal (Student)" w:date="2022-04-11T20:13:00Z">
        <w:r w:rsidR="00DF1A62">
          <w:t xml:space="preserve"> </w:t>
        </w:r>
      </w:ins>
      <w:ins w:id="3737" w:author="Gerard Blanco Bernal (Student)" w:date="2022-04-11T20:14:00Z">
        <w:r w:rsidR="00DF1A62">
          <w:t xml:space="preserve">the </w:t>
        </w:r>
      </w:ins>
      <w:ins w:id="3738" w:author="Gerard Blanco Bernal (Student)" w:date="2022-04-11T20:18:00Z">
        <w:r w:rsidR="00B10155">
          <w:t>long-term</w:t>
        </w:r>
      </w:ins>
      <w:ins w:id="3739" w:author="Gerard Blanco Bernal (Student)" w:date="2022-04-11T20:14:00Z">
        <w:r w:rsidR="00DF1A62">
          <w:t xml:space="preserve"> usability of the hardware and make the prototype scalable for future work on it.</w:t>
        </w:r>
      </w:ins>
    </w:p>
    <w:p w14:paraId="598C6ED0" w14:textId="55CA7BF9" w:rsidR="00523F48" w:rsidRDefault="00523F48" w:rsidP="008B10FD">
      <w:pPr>
        <w:rPr>
          <w:ins w:id="3740" w:author="Gerard Blanco Bernal (Student)" w:date="2022-04-11T20:17:00Z"/>
        </w:rPr>
      </w:pPr>
    </w:p>
    <w:p w14:paraId="5402F458" w14:textId="730F0CF0" w:rsidR="00B10155" w:rsidRDefault="00B10155" w:rsidP="008B10FD">
      <w:pPr>
        <w:rPr>
          <w:ins w:id="3741" w:author="Gerard Blanco Bernal (Student)" w:date="2022-04-11T20:32:00Z"/>
        </w:rPr>
      </w:pPr>
      <w:ins w:id="3742" w:author="Gerard Blanco Bernal (Student)" w:date="2022-04-11T20:17:00Z">
        <w:r>
          <w:t>Outsi</w:t>
        </w:r>
      </w:ins>
      <w:ins w:id="3743" w:author="Gerard Blanco Bernal (Student)" w:date="2022-04-11T20:18:00Z">
        <w:r>
          <w:t xml:space="preserve">de of user feedback regarding specific functionality of all features, a question </w:t>
        </w:r>
      </w:ins>
      <w:ins w:id="3744" w:author="Gerard Blanco Bernal (Student)" w:date="2022-04-11T20:19:00Z">
        <w:r>
          <w:t>about the usability of the system emerged that helped the researcher better place the prototype in its commerc</w:t>
        </w:r>
      </w:ins>
      <w:ins w:id="3745" w:author="Gerard Blanco Bernal (Student)" w:date="2022-04-11T20:20:00Z">
        <w:r>
          <w:t>ial context. One user wasn’t sure how the greenhouse could help grow different vegetables that required such vastly different needs</w:t>
        </w:r>
      </w:ins>
      <w:ins w:id="3746" w:author="Gerard Blanco Bernal (Student)" w:date="2022-04-11T20:21:00Z">
        <w:r w:rsidR="0068369C">
          <w:t xml:space="preserve"> at the same time</w:t>
        </w:r>
      </w:ins>
      <w:ins w:id="3747" w:author="Gerard Blanco Bernal (Student)" w:date="2022-04-11T20:20:00Z">
        <w:r>
          <w:t>, such as</w:t>
        </w:r>
      </w:ins>
      <w:ins w:id="3748" w:author="Gerard Blanco Bernal (Student)" w:date="2022-04-11T20:21:00Z">
        <w:r w:rsidR="0068369C">
          <w:t xml:space="preserve"> tomatoes</w:t>
        </w:r>
      </w:ins>
      <w:ins w:id="3749" w:author="Gerard Blanco Bernal (Student)" w:date="2022-04-11T20:20:00Z">
        <w:r w:rsidR="0068369C">
          <w:t xml:space="preserve"> and cauliflower for</w:t>
        </w:r>
      </w:ins>
      <w:ins w:id="3750" w:author="Gerard Blanco Bernal (Student)" w:date="2022-04-11T20:21:00Z">
        <w:r w:rsidR="0068369C">
          <w:t xml:space="preserve"> example</w:t>
        </w:r>
      </w:ins>
      <w:ins w:id="3751" w:author="Gerard Blanco Bernal (Student)" w:date="2022-04-19T14:49:00Z">
        <w:r w:rsidR="00716831">
          <w:t>, where one is more suited to a warm summer climate, and the other is more prominent during cold seasons</w:t>
        </w:r>
      </w:ins>
      <w:ins w:id="3752" w:author="Gerard Blanco Bernal (Student)" w:date="2022-04-11T20:21:00Z">
        <w:r w:rsidR="0068369C">
          <w:t xml:space="preserve">. The researcher took this opportunity to </w:t>
        </w:r>
      </w:ins>
      <w:ins w:id="3753" w:author="Gerard Blanco Bernal (Student)" w:date="2022-04-11T20:22:00Z">
        <w:r w:rsidR="0068369C">
          <w:t xml:space="preserve">clarify the objective of the prototype as it was obvious that the purpose of the automated greenhouse was still somewhat unclear. The </w:t>
        </w:r>
      </w:ins>
      <w:ins w:id="3754" w:author="Gerard Blanco Bernal (Student)" w:date="2022-04-11T20:23:00Z">
        <w:r w:rsidR="0068369C">
          <w:t>greenhouse would only serve as a means of assistance to the user, in the sense that it could help with regulating the optimum temperature and other variables</w:t>
        </w:r>
      </w:ins>
      <w:ins w:id="3755" w:author="Gerard Blanco Bernal (Student)" w:date="2022-04-11T20:24:00Z">
        <w:r w:rsidR="0068369C">
          <w:t xml:space="preserve"> so as to keep them in their optimum range aut</w:t>
        </w:r>
      </w:ins>
      <w:r w:rsidR="00A12A20">
        <w:t>omatedly</w:t>
      </w:r>
      <w:ins w:id="3756" w:author="Gerard Blanco Bernal (Student)" w:date="2022-04-11T20:24:00Z">
        <w:r w:rsidR="0068369C">
          <w:t>. What it was not designed to do was provide a system in which any plants could be grown at any time of the year regardless of region and climate.</w:t>
        </w:r>
      </w:ins>
      <w:ins w:id="3757" w:author="Gerard Blanco Bernal (Student)" w:date="2022-04-11T20:25:00Z">
        <w:r w:rsidR="0068369C">
          <w:t xml:space="preserve"> The gardener would still have to be aware of the appropriate crops for </w:t>
        </w:r>
        <w:r w:rsidR="0068369C">
          <w:lastRenderedPageBreak/>
          <w:t xml:space="preserve">each season to some degree, </w:t>
        </w:r>
      </w:ins>
      <w:ins w:id="3758" w:author="Gerard Blanco Bernal (Student)" w:date="2022-04-11T20:26:00Z">
        <w:r w:rsidR="002E6ED6">
          <w:t>as</w:t>
        </w:r>
      </w:ins>
      <w:ins w:id="3759" w:author="Gerard Blanco Bernal (Student)" w:date="2022-04-11T20:25:00Z">
        <w:r w:rsidR="0068369C">
          <w:t xml:space="preserve"> the greenhouse would simply provide a larger window of time in which these could</w:t>
        </w:r>
      </w:ins>
      <w:ins w:id="3760" w:author="Gerard Blanco Bernal (Student)" w:date="2022-04-11T20:26:00Z">
        <w:r w:rsidR="0068369C">
          <w:t xml:space="preserve"> be </w:t>
        </w:r>
        <w:r w:rsidR="002E6ED6">
          <w:t>sowed and reaped</w:t>
        </w:r>
      </w:ins>
      <w:ins w:id="3761" w:author="Gerard Blanco Bernal (Student)" w:date="2022-04-11T20:28:00Z">
        <w:r w:rsidR="002E6ED6">
          <w:t>, letting the user get a jumpstart on the season and plant earlier for example as is a very common practice.</w:t>
        </w:r>
      </w:ins>
      <w:ins w:id="3762" w:author="Gerard Blanco Bernal (Student)" w:date="2022-04-11T20:29:00Z">
        <w:r w:rsidR="0073588F">
          <w:t xml:space="preserve"> This interaction made it clear </w:t>
        </w:r>
      </w:ins>
      <w:ins w:id="3763" w:author="Gerard Blanco Bernal (Student)" w:date="2022-04-11T20:30:00Z">
        <w:r w:rsidR="0073588F">
          <w:t>to the res</w:t>
        </w:r>
      </w:ins>
      <w:ins w:id="3764" w:author="Gerard Blanco Bernal (Student)" w:date="2022-04-11T20:31:00Z">
        <w:r w:rsidR="0073588F">
          <w:t xml:space="preserve">earcher </w:t>
        </w:r>
      </w:ins>
      <w:ins w:id="3765" w:author="Gerard Blanco Bernal (Student)" w:date="2022-04-11T20:29:00Z">
        <w:r w:rsidR="0073588F">
          <w:t>that the greenhouse was being mis</w:t>
        </w:r>
      </w:ins>
      <w:ins w:id="3766" w:author="Gerard Blanco Bernal (Student)" w:date="2022-04-11T20:30:00Z">
        <w:r w:rsidR="0073588F">
          <w:t>represented</w:t>
        </w:r>
      </w:ins>
      <w:ins w:id="3767" w:author="Gerard Blanco Bernal (Student)" w:date="2022-04-11T20:31:00Z">
        <w:r w:rsidR="00654603">
          <w:t>, so consequently an effort was made in correcting the description of the system in the product report and instruction manual</w:t>
        </w:r>
      </w:ins>
      <w:ins w:id="3768" w:author="Gerard Blanco Bernal (Student)" w:date="2022-04-11T20:53:00Z">
        <w:r w:rsidR="006A3D49">
          <w:t xml:space="preserve"> to </w:t>
        </w:r>
      </w:ins>
      <w:r w:rsidR="00A12A20">
        <w:t>better define the aims and objectives of this product</w:t>
      </w:r>
      <w:ins w:id="3769" w:author="Gerard Blanco Bernal (Student)" w:date="2022-04-11T20:31:00Z">
        <w:r w:rsidR="00654603">
          <w:t>.</w:t>
        </w:r>
      </w:ins>
    </w:p>
    <w:p w14:paraId="66315B58" w14:textId="0E8A2493" w:rsidR="00654603" w:rsidRDefault="00654603" w:rsidP="008B10FD">
      <w:pPr>
        <w:rPr>
          <w:ins w:id="3770" w:author="Gerard Blanco Bernal (Student)" w:date="2022-04-11T20:32:00Z"/>
        </w:rPr>
      </w:pPr>
    </w:p>
    <w:p w14:paraId="64A9DA91" w14:textId="324BECA1" w:rsidR="00654603" w:rsidRDefault="00654603" w:rsidP="008B10FD">
      <w:pPr>
        <w:rPr>
          <w:ins w:id="3771" w:author="Gerard Blanco Bernal (Student)" w:date="2022-04-11T22:21:00Z"/>
        </w:rPr>
      </w:pPr>
      <w:ins w:id="3772" w:author="Gerard Blanco Bernal (Student)" w:date="2022-04-11T20:32:00Z">
        <w:r>
          <w:t xml:space="preserve">This interaction only brought attention to one aspect of the prototype, </w:t>
        </w:r>
      </w:ins>
      <w:ins w:id="3773" w:author="Gerard Blanco Bernal (Student)" w:date="2022-04-11T20:34:00Z">
        <w:r>
          <w:t xml:space="preserve">but </w:t>
        </w:r>
      </w:ins>
      <w:ins w:id="3774" w:author="Gerard Blanco Bernal (Student)" w:date="2022-04-11T20:32:00Z">
        <w:r>
          <w:t xml:space="preserve">it gave the researcher </w:t>
        </w:r>
      </w:ins>
      <w:ins w:id="3775" w:author="Gerard Blanco Bernal (Student)" w:date="2022-04-11T20:33:00Z">
        <w:r>
          <w:t xml:space="preserve">room for reflection as to what future work </w:t>
        </w:r>
      </w:ins>
      <w:ins w:id="3776" w:author="Gerard Blanco Bernal (Student)" w:date="2022-04-11T20:34:00Z">
        <w:r>
          <w:t>and improvements could look like. Though this is explained in greater detail in Sectio</w:t>
        </w:r>
      </w:ins>
      <w:ins w:id="3777" w:author="Gerard Blanco Bernal (Student)" w:date="2022-04-11T20:35:00Z">
        <w:r>
          <w:t xml:space="preserve">n </w:t>
        </w:r>
      </w:ins>
      <w:ins w:id="3778" w:author="Gerard Blanco Bernal (Student)" w:date="2022-04-11T20:39:00Z">
        <w:r w:rsidR="003E3730">
          <w:t>10</w:t>
        </w:r>
      </w:ins>
      <w:ins w:id="3779" w:author="Gerard Blanco Bernal (Student)" w:date="2022-04-11T20:35:00Z">
        <w:r>
          <w:t xml:space="preserve">, the researcher contemplated the possibility of controlling several environments at once to allow for exactly what the test user had inquired about – the simultaneous growing of </w:t>
        </w:r>
      </w:ins>
      <w:ins w:id="3780" w:author="Gerard Blanco Bernal (Student)" w:date="2022-04-11T20:36:00Z">
        <w:r>
          <w:t xml:space="preserve">crops </w:t>
        </w:r>
        <w:r w:rsidR="00EF4BA0">
          <w:t xml:space="preserve">belonging to vastly different climates or seasons. This would </w:t>
        </w:r>
      </w:ins>
      <w:ins w:id="3781" w:author="Gerard Blanco Bernal (Student)" w:date="2022-04-11T20:37:00Z">
        <w:r w:rsidR="00EF4BA0">
          <w:t>make the prototype a more direct competitor to MultiGrow as it could tackle several growing env</w:t>
        </w:r>
      </w:ins>
      <w:ins w:id="3782" w:author="Gerard Blanco Bernal (Student)" w:date="2022-04-11T20:38:00Z">
        <w:r w:rsidR="00EF4BA0">
          <w:t>ironments at once too.</w:t>
        </w:r>
      </w:ins>
    </w:p>
    <w:p w14:paraId="25C1A6F8" w14:textId="112F40B4" w:rsidR="0086148E" w:rsidRDefault="0086148E" w:rsidP="008B10FD">
      <w:pPr>
        <w:rPr>
          <w:ins w:id="3783" w:author="Gerard Blanco Bernal (Student)" w:date="2022-04-11T22:21:00Z"/>
        </w:rPr>
      </w:pPr>
    </w:p>
    <w:p w14:paraId="60431B24" w14:textId="0975205A" w:rsidR="00350A21" w:rsidRDefault="00A7231C" w:rsidP="008B10FD">
      <w:pPr>
        <w:rPr>
          <w:ins w:id="3784" w:author="Gerard Blanco Bernal (Student)" w:date="2022-04-19T14:54:00Z"/>
        </w:rPr>
      </w:pPr>
      <w:ins w:id="3785" w:author="Gerard Blanco Bernal (Student)" w:date="2022-04-11T22:21:00Z">
        <w:r>
          <w:t>Moreover,</w:t>
        </w:r>
        <w:r w:rsidR="0086148E" w:rsidRPr="0086148E">
          <w:t xml:space="preserve"> security measures </w:t>
        </w:r>
      </w:ins>
      <w:ins w:id="3786" w:author="Gerard Blanco Bernal (Student)" w:date="2022-04-11T22:24:00Z">
        <w:r w:rsidRPr="0086148E">
          <w:t>were</w:t>
        </w:r>
      </w:ins>
      <w:ins w:id="3787" w:author="Gerard Blanco Bernal (Student)" w:date="2022-04-11T22:21:00Z">
        <w:r w:rsidR="0086148E" w:rsidRPr="0086148E">
          <w:t xml:space="preserve"> considered after</w:t>
        </w:r>
        <w:r>
          <w:t xml:space="preserve"> </w:t>
        </w:r>
      </w:ins>
      <w:ins w:id="3788" w:author="Gerard Blanco Bernal (Student)" w:date="2022-04-11T22:22:00Z">
        <w:r>
          <w:t xml:space="preserve">a test user asked if the system would retain the last used bot token so that </w:t>
        </w:r>
      </w:ins>
      <w:ins w:id="3789" w:author="Gerard Blanco Bernal (Student)" w:date="2022-04-11T22:23:00Z">
        <w:r>
          <w:t xml:space="preserve">if rebooted, it would directly connect to the </w:t>
        </w:r>
      </w:ins>
      <w:ins w:id="3790" w:author="Gerard Blanco Bernal (Student)" w:date="2022-04-11T22:24:00Z">
        <w:r>
          <w:t>user’s</w:t>
        </w:r>
      </w:ins>
      <w:ins w:id="3791" w:author="Gerard Blanco Bernal (Student)" w:date="2022-04-11T22:23:00Z">
        <w:r>
          <w:t xml:space="preserve"> phone and make it harder for an unauthorised user to substitute the first used bot token with their</w:t>
        </w:r>
      </w:ins>
      <w:ins w:id="3792" w:author="Gerard Blanco Bernal (Student)" w:date="2022-04-11T22:24:00Z">
        <w:r>
          <w:t xml:space="preserve"> own. This seemed like a logical feature to have but the researcher did </w:t>
        </w:r>
      </w:ins>
      <w:ins w:id="3793" w:author="Gerard Blanco Bernal (Student)" w:date="2022-04-11T22:25:00Z">
        <w:r>
          <w:t>no</w:t>
        </w:r>
      </w:ins>
      <w:ins w:id="3794" w:author="Gerard Blanco Bernal (Student)" w:date="2022-04-11T22:26:00Z">
        <w:r w:rsidR="00615FF4">
          <w:t xml:space="preserve">t think the latter part of the suggestion was reasonable. </w:t>
        </w:r>
      </w:ins>
      <w:ins w:id="3795" w:author="Gerard Blanco Bernal (Student)" w:date="2022-04-11T22:27:00Z">
        <w:r w:rsidR="00615FF4">
          <w:t xml:space="preserve">A system of this nature needed a fail-proof way of resetting the </w:t>
        </w:r>
      </w:ins>
      <w:ins w:id="3796" w:author="Gerard Blanco Bernal (Student)" w:date="2022-04-11T22:28:00Z">
        <w:r w:rsidR="00615FF4">
          <w:t>saved user inputs in case of the users losing or breaking their phone, otherwise it would render the whole prototype useless as t</w:t>
        </w:r>
      </w:ins>
      <w:ins w:id="3797" w:author="Gerard Blanco Bernal (Student)" w:date="2022-04-11T22:29:00Z">
        <w:r w:rsidR="00615FF4">
          <w:t xml:space="preserve">here would be no way to re-sync the </w:t>
        </w:r>
      </w:ins>
      <w:r w:rsidR="00350A21">
        <w:t>Raspberry Pi</w:t>
      </w:r>
      <w:ins w:id="3798" w:author="Gerard Blanco Bernal (Student)" w:date="2022-04-11T22:29:00Z">
        <w:r w:rsidR="00615FF4">
          <w:t xml:space="preserve"> to the new </w:t>
        </w:r>
      </w:ins>
      <w:ins w:id="3799" w:author="Gerard Blanco Bernal (Student)" w:date="2022-04-12T11:00:00Z">
        <w:r w:rsidR="00B87E1B">
          <w:t>device</w:t>
        </w:r>
      </w:ins>
      <w:ins w:id="3800" w:author="Gerard Blanco Bernal (Student)" w:date="2022-04-11T22:29:00Z">
        <w:r w:rsidR="00615FF4">
          <w:t>.</w:t>
        </w:r>
        <w:r w:rsidR="00582A46">
          <w:t xml:space="preserve"> For this reason, the researcher decided </w:t>
        </w:r>
      </w:ins>
      <w:ins w:id="3801" w:author="Gerard Blanco Bernal (Student)" w:date="2022-04-11T22:30:00Z">
        <w:r w:rsidR="00582A46">
          <w:t>to only implement the first half of this suggestion so that on reboot it would directly connect to the last saved telegram bot</w:t>
        </w:r>
      </w:ins>
      <w:ins w:id="3802" w:author="Gerard Blanco Bernal (Student)" w:date="2022-04-18T20:20:00Z">
        <w:r w:rsidR="00645A80">
          <w:t xml:space="preserve"> by pressing ‘Enter’ upon the system turning back on</w:t>
        </w:r>
      </w:ins>
      <w:ins w:id="3803" w:author="Gerard Blanco Bernal (Student)" w:date="2022-04-11T22:30:00Z">
        <w:r w:rsidR="00582A46">
          <w:t xml:space="preserve">, but </w:t>
        </w:r>
      </w:ins>
      <w:ins w:id="3804" w:author="Gerard Blanco Bernal (Student)" w:date="2022-04-11T22:31:00Z">
        <w:r w:rsidR="00582A46">
          <w:t xml:space="preserve">by </w:t>
        </w:r>
      </w:ins>
      <w:ins w:id="3805" w:author="Gerard Blanco Bernal (Student)" w:date="2022-04-18T20:20:00Z">
        <w:r w:rsidR="00645A80">
          <w:t>typing in a new</w:t>
        </w:r>
      </w:ins>
      <w:ins w:id="3806" w:author="Gerard Blanco Bernal (Student)" w:date="2022-04-18T20:21:00Z">
        <w:r w:rsidR="00645A80">
          <w:t xml:space="preserve"> token</w:t>
        </w:r>
      </w:ins>
      <w:ins w:id="3807" w:author="Gerard Blanco Bernal (Student)" w:date="2022-04-19T14:53:00Z">
        <w:r w:rsidR="00A0291B">
          <w:t xml:space="preserve"> and then pressing </w:t>
        </w:r>
      </w:ins>
      <w:r w:rsidR="00350A21">
        <w:t>‘Enter’</w:t>
      </w:r>
      <w:ins w:id="3808" w:author="Gerard Blanco Bernal (Student)" w:date="2022-04-18T20:21:00Z">
        <w:r w:rsidR="00645A80">
          <w:t xml:space="preserve">, the system would overwrite the previously saved </w:t>
        </w:r>
      </w:ins>
      <w:r w:rsidR="00350A21">
        <w:t>token</w:t>
      </w:r>
      <w:ins w:id="3809" w:author="Gerard Blanco Bernal (Student)" w:date="2022-04-18T20:21:00Z">
        <w:r w:rsidR="00645A80">
          <w:t xml:space="preserve"> and use the most recent one instead.</w:t>
        </w:r>
      </w:ins>
    </w:p>
    <w:p w14:paraId="6F646EDD" w14:textId="7AFDF4DD" w:rsidR="00A0291B" w:rsidRDefault="00A0291B" w:rsidP="008B10FD">
      <w:pPr>
        <w:rPr>
          <w:ins w:id="3810" w:author="Gerard Blanco Bernal (Student)" w:date="2022-04-19T14:54:00Z"/>
        </w:rPr>
      </w:pPr>
    </w:p>
    <w:p w14:paraId="7BA7C7BB" w14:textId="4F4E17D8" w:rsidR="00A0291B" w:rsidRDefault="00A0291B" w:rsidP="008B10FD">
      <w:ins w:id="3811" w:author="Gerard Blanco Bernal (Student)" w:date="2022-04-19T14:54:00Z">
        <w:r>
          <w:t>Lastly, although it did not originate from the user tes</w:t>
        </w:r>
      </w:ins>
      <w:ins w:id="3812" w:author="Gerard Blanco Bernal (Student)" w:date="2022-04-19T14:55:00Z">
        <w:r>
          <w:t xml:space="preserve">ting sessions, </w:t>
        </w:r>
        <w:r w:rsidR="00CB3B37">
          <w:t xml:space="preserve">a meeting between the researcher and the product supervisor lead to an interesting feature which would improve the product’s </w:t>
        </w:r>
      </w:ins>
      <w:ins w:id="3813" w:author="Gerard Blanco Bernal (Student)" w:date="2022-04-19T14:56:00Z">
        <w:r w:rsidR="00CB3B37">
          <w:t>accessibility – the implementation of braille on the button caps. As described loosely in different sec</w:t>
        </w:r>
      </w:ins>
      <w:ins w:id="3814" w:author="Gerard Blanco Bernal (Student)" w:date="2022-04-19T14:57:00Z">
        <w:r w:rsidR="00CB3B37">
          <w:t xml:space="preserve">tions of the report, this feature would allow for those users with visual impairment to effectively input their Telegram </w:t>
        </w:r>
      </w:ins>
      <w:ins w:id="3815" w:author="Gerard Blanco Bernal (Student)" w:date="2022-04-19T14:58:00Z">
        <w:r w:rsidR="00CB3B37">
          <w:t xml:space="preserve">Bot </w:t>
        </w:r>
      </w:ins>
      <w:ins w:id="3816" w:author="Gerard Blanco Bernal (Student)" w:date="2022-04-19T14:57:00Z">
        <w:r w:rsidR="00CB3B37">
          <w:t>A</w:t>
        </w:r>
      </w:ins>
      <w:ins w:id="3817" w:author="Gerard Blanco Bernal (Student)" w:date="2022-04-19T14:58:00Z">
        <w:r w:rsidR="00CB3B37">
          <w:t xml:space="preserve">PI token and then proceed to use </w:t>
        </w:r>
      </w:ins>
      <w:ins w:id="3818" w:author="Gerard Blanco Bernal (Student)" w:date="2022-04-19T14:59:00Z">
        <w:r w:rsidR="00CB3B37">
          <w:t>the native accessibility tools</w:t>
        </w:r>
      </w:ins>
      <w:r w:rsidR="00350A21">
        <w:t xml:space="preserve"> of their device’s operating system</w:t>
      </w:r>
      <w:ins w:id="3819" w:author="Gerard Blanco Bernal (Student)" w:date="2022-04-19T14:59:00Z">
        <w:r w:rsidR="00CB3B37">
          <w:t>, such as screen readers</w:t>
        </w:r>
      </w:ins>
      <w:ins w:id="3820" w:author="Gerard Blanco Bernal (Student)" w:date="2022-04-19T14:58:00Z">
        <w:r w:rsidR="00CB3B37">
          <w:t xml:space="preserve"> </w:t>
        </w:r>
      </w:ins>
      <w:ins w:id="3821" w:author="Gerard Blanco Bernal (Student)" w:date="2022-04-19T14:59:00Z">
        <w:r w:rsidR="00CB3B37">
          <w:t xml:space="preserve">and assistive touch, to interact with the </w:t>
        </w:r>
      </w:ins>
      <w:r w:rsidR="00EE2D55">
        <w:t>ChatBot</w:t>
      </w:r>
      <w:ins w:id="3822" w:author="Gerard Blanco Bernal (Student)" w:date="2022-04-19T14:59:00Z">
        <w:r w:rsidR="00CB3B37">
          <w:t xml:space="preserve"> using Telegram.</w:t>
        </w:r>
      </w:ins>
    </w:p>
    <w:p w14:paraId="1F01BA7E" w14:textId="205C2B26" w:rsidR="00350A21" w:rsidRDefault="00350A21" w:rsidP="008B10FD"/>
    <w:p w14:paraId="0AF00D33" w14:textId="594086DF" w:rsidR="00350A21" w:rsidRDefault="00350A21" w:rsidP="008B10FD">
      <w:r>
        <w:t xml:space="preserve">Although the </w:t>
      </w:r>
      <w:ins w:id="3823" w:author="Gerard Blanco Bernal (Student)" w:date="2022-05-01T15:55:00Z">
        <w:r w:rsidR="00A032F5">
          <w:t xml:space="preserve">most </w:t>
        </w:r>
      </w:ins>
      <w:r>
        <w:t>features discussed above drawn from the user feedback w</w:t>
      </w:r>
      <w:ins w:id="3824" w:author="Gerard Blanco Bernal (Student)" w:date="2022-05-01T15:55:00Z">
        <w:r w:rsidR="00A032F5">
          <w:t xml:space="preserve">ere </w:t>
        </w:r>
      </w:ins>
      <w:del w:id="3825" w:author="Gerard Blanco Bernal (Student)" w:date="2022-05-01T15:55:00Z">
        <w:r w:rsidDel="00A032F5">
          <w:delText xml:space="preserve">here all </w:delText>
        </w:r>
      </w:del>
      <w:r>
        <w:t xml:space="preserve">implemented, there were some suggestions that simply could not fit into the </w:t>
      </w:r>
      <w:r w:rsidR="00AE0B43">
        <w:t xml:space="preserve">timescale and </w:t>
      </w:r>
      <w:r>
        <w:t>scope of the project.</w:t>
      </w:r>
      <w:r w:rsidR="00AE0B43">
        <w:t xml:space="preserve"> As mentioned above, the possibility of </w:t>
      </w:r>
      <w:r w:rsidR="00AE0B43">
        <w:t xml:space="preserve">controlling separate environments was not an easy addition to make, as the Raspberry Pi was almost at its full capacity of GPIO pins, and the researcher would not have time to purchase and set up a whole new greenhouse to test this functionality on. This suggestion was best left as a possible feature for future iterations of the prototype as there were other aspects of the product that still required attention and it was not reasonable to begin the implementation of such a large </w:t>
      </w:r>
      <w:r w:rsidR="00C40B75">
        <w:t xml:space="preserve">feature with only over </w:t>
      </w:r>
      <w:ins w:id="3826" w:author="Gerard Blanco Bernal (Student)" w:date="2022-05-01T15:55:00Z">
        <w:r w:rsidR="00C646A6">
          <w:t>two</w:t>
        </w:r>
      </w:ins>
      <w:del w:id="3827" w:author="Gerard Blanco Bernal (Student)" w:date="2022-05-01T15:55:00Z">
        <w:r w:rsidR="00C40B75" w:rsidDel="00C646A6">
          <w:delText>a</w:delText>
        </w:r>
      </w:del>
      <w:r w:rsidR="00C40B75">
        <w:t xml:space="preserve"> week</w:t>
      </w:r>
      <w:ins w:id="3828" w:author="Gerard Blanco Bernal (Student)" w:date="2022-05-01T15:56:00Z">
        <w:r w:rsidR="001D5958">
          <w:t>s</w:t>
        </w:r>
      </w:ins>
      <w:r w:rsidR="00C40B75">
        <w:t xml:space="preserve"> left till the submission deadline. Additionally, the possibility of detecting ripened crops and pests was also entertained by the researcher. However, the prototype’s ability to detect weeds already worked as a proof of concept, so this added functionality wouldn’t be so much of a breakthrough feature as it be merely an add-on to the pre-existing one. Also, this suggestion would not make or break the prototype, as it already performed sufficiently well without it, so the researcher decided to prioritize the feedback which directly referred to malfunctioning or incomplete features </w:t>
      </w:r>
      <w:r w:rsidR="00856E77">
        <w:t>as opposed to that which was simply an interesting addition.</w:t>
      </w:r>
    </w:p>
    <w:p w14:paraId="10D7B586" w14:textId="3E5B9C56" w:rsidR="00523F48" w:rsidRDefault="00523F48" w:rsidP="008B10FD">
      <w:pPr>
        <w:rPr>
          <w:ins w:id="3829" w:author="Gerard Blanco Bernal (Student)" w:date="2022-04-10T21:35:00Z"/>
        </w:rPr>
      </w:pPr>
    </w:p>
    <w:p w14:paraId="67DC3D5E" w14:textId="7044267A" w:rsidR="00C76146" w:rsidRDefault="00F555AE" w:rsidP="008B10FD">
      <w:pPr>
        <w:rPr>
          <w:ins w:id="3830" w:author="Gerard Blanco Bernal (Student)" w:date="2022-04-10T20:19:00Z"/>
        </w:rPr>
      </w:pPr>
      <w:ins w:id="3831" w:author="Gerard Blanco Bernal (Student)" w:date="2022-04-11T20:38:00Z">
        <w:r>
          <w:t>In conclusion, t</w:t>
        </w:r>
      </w:ins>
      <w:ins w:id="3832" w:author="Gerard Blanco Bernal (Student)" w:date="2022-04-10T21:35:00Z">
        <w:r w:rsidR="00523F48" w:rsidRPr="00523F48">
          <w:t xml:space="preserve">he user testing provided the </w:t>
        </w:r>
      </w:ins>
      <w:ins w:id="3833" w:author="Gerard Blanco Bernal (Student)" w:date="2022-04-11T20:38:00Z">
        <w:r>
          <w:t>researcher</w:t>
        </w:r>
      </w:ins>
      <w:ins w:id="3834" w:author="Gerard Blanco Bernal (Student)" w:date="2022-04-10T21:35:00Z">
        <w:r w:rsidR="00523F48" w:rsidRPr="00523F48">
          <w:t xml:space="preserve"> with invaluable feedback that allowed the </w:t>
        </w:r>
      </w:ins>
      <w:ins w:id="3835" w:author="Gerard Blanco Bernal (Student)" w:date="2022-04-11T20:39:00Z">
        <w:r w:rsidR="002C1A4B">
          <w:t>researcher</w:t>
        </w:r>
      </w:ins>
      <w:ins w:id="3836" w:author="Gerard Blanco Bernal (Student)" w:date="2022-04-10T21:35:00Z">
        <w:r w:rsidR="00523F48" w:rsidRPr="00523F48">
          <w:t xml:space="preserve"> to refine the product into something more fitting for </w:t>
        </w:r>
      </w:ins>
      <w:r w:rsidR="00350A21">
        <w:t xml:space="preserve">the </w:t>
      </w:r>
      <w:ins w:id="3837" w:author="Gerard Blanco Bernal (Student)" w:date="2022-04-10T21:35:00Z">
        <w:r w:rsidR="00523F48" w:rsidRPr="00523F48">
          <w:t>users</w:t>
        </w:r>
        <w:r w:rsidR="00523F48">
          <w:t>, m</w:t>
        </w:r>
      </w:ins>
      <w:ins w:id="3838" w:author="Gerard Blanco Bernal (Student)" w:date="2022-04-10T21:36:00Z">
        <w:r w:rsidR="00523F48">
          <w:t xml:space="preserve">ost importantly the researcher was </w:t>
        </w:r>
        <w:r w:rsidR="00523F48" w:rsidRPr="00523F48">
          <w:t>able to add features which were not initially part of their user stories into the final version of the system.</w:t>
        </w:r>
      </w:ins>
      <w:ins w:id="3839" w:author="Gerard Blanco Bernal (Student)" w:date="2022-04-10T21:35:00Z">
        <w:r w:rsidR="00523F48" w:rsidRPr="00523F48">
          <w:t xml:space="preserve"> Without the user testing, the </w:t>
        </w:r>
      </w:ins>
      <w:ins w:id="3840" w:author="Gerard Blanco Bernal (Student)" w:date="2022-04-11T20:39:00Z">
        <w:r w:rsidR="002C1A4B">
          <w:t>researcher</w:t>
        </w:r>
      </w:ins>
      <w:ins w:id="3841" w:author="Gerard Blanco Bernal (Student)" w:date="2022-04-10T21:35:00Z">
        <w:r w:rsidR="00523F48" w:rsidRPr="00523F48">
          <w:t xml:space="preserve"> would not have been able to recognise some of the issues that were raised. The feedback from participants was generally positive, with a vast majority of participants noting how easy it was to use the </w:t>
        </w:r>
      </w:ins>
      <w:ins w:id="3842" w:author="Gerard Blanco Bernal (Student)" w:date="2022-04-11T20:39:00Z">
        <w:r w:rsidR="002C1A4B">
          <w:t>protot</w:t>
        </w:r>
      </w:ins>
      <w:ins w:id="3843" w:author="Gerard Blanco Bernal (Student)" w:date="2022-04-11T20:40:00Z">
        <w:r w:rsidR="002C1A4B">
          <w:t>ype</w:t>
        </w:r>
      </w:ins>
      <w:ins w:id="3844" w:author="Gerard Blanco Bernal (Student)" w:date="2022-04-10T21:35:00Z">
        <w:r w:rsidR="00523F48" w:rsidRPr="00523F48">
          <w:t xml:space="preserve">. </w:t>
        </w:r>
      </w:ins>
      <w:ins w:id="3845" w:author="Gerard Blanco Bernal (Student)" w:date="2022-04-11T20:45:00Z">
        <w:r w:rsidR="00037D46">
          <w:t>However</w:t>
        </w:r>
      </w:ins>
      <w:ins w:id="3846" w:author="Gerard Blanco Bernal (Student)" w:date="2022-04-11T20:46:00Z">
        <w:r w:rsidR="00037D46">
          <w:t>, the researcher was aware that with such a small testing group, it was hard to confidently generalize the evaluation outcomes to a wider population.</w:t>
        </w:r>
      </w:ins>
      <w:ins w:id="3847" w:author="Gerard Blanco Bernal (Student)" w:date="2022-04-11T20:55:00Z">
        <w:r w:rsidR="006A3D49">
          <w:t xml:space="preserve"> Despite this, because the testing group were so incredibly representative of the demographic the researcher aimed to target with the developed product</w:t>
        </w:r>
        <w:r w:rsidR="00E01F72">
          <w:t>,</w:t>
        </w:r>
      </w:ins>
      <w:ins w:id="3848" w:author="Gerard Blanco Bernal (Student)" w:date="2022-04-11T20:56:00Z">
        <w:r w:rsidR="00E01F72">
          <w:t xml:space="preserve"> the feedback was received with much glee. The </w:t>
        </w:r>
      </w:ins>
      <w:ins w:id="3849" w:author="Gerard Blanco Bernal (Student)" w:date="2022-04-11T20:57:00Z">
        <w:r w:rsidR="00E01F72">
          <w:t>user testing</w:t>
        </w:r>
      </w:ins>
      <w:ins w:id="3850" w:author="Gerard Blanco Bernal (Student)" w:date="2022-04-11T20:56:00Z">
        <w:r w:rsidR="00E01F72">
          <w:t xml:space="preserve"> m</w:t>
        </w:r>
      </w:ins>
      <w:ins w:id="3851" w:author="Gerard Blanco Bernal (Student)" w:date="2022-04-11T20:57:00Z">
        <w:r w:rsidR="00E01F72">
          <w:t>ight not account for every</w:t>
        </w:r>
      </w:ins>
      <w:ins w:id="3852" w:author="Gerard Blanco Bernal (Student)" w:date="2022-04-11T20:46:00Z">
        <w:r w:rsidR="00037D46">
          <w:t xml:space="preserve"> </w:t>
        </w:r>
      </w:ins>
      <w:ins w:id="3853" w:author="Gerard Blanco Bernal (Student)" w:date="2022-04-11T20:57:00Z">
        <w:r w:rsidR="00E01F72">
          <w:t>scenario the prototype could be put through, but it helped solve</w:t>
        </w:r>
      </w:ins>
      <w:ins w:id="3854" w:author="Gerard Blanco Bernal (Student)" w:date="2022-04-11T20:58:00Z">
        <w:r w:rsidR="00E01F72">
          <w:t xml:space="preserve"> a number of issues that the researcher would not have noticed without it.</w:t>
        </w:r>
      </w:ins>
      <w:ins w:id="3855" w:author="Gerard Blanco Bernal (Student)" w:date="2022-04-11T22:11:00Z">
        <w:r w:rsidR="00146AE5">
          <w:t xml:space="preserve"> In particular, those issues closely related to the performance of the system, </w:t>
        </w:r>
      </w:ins>
      <w:ins w:id="3856" w:author="Gerard Blanco Bernal (Student)" w:date="2022-04-11T22:12:00Z">
        <w:r w:rsidR="00146AE5">
          <w:t>such as the intelligent response to illogical messages, were given utmost priority</w:t>
        </w:r>
      </w:ins>
      <w:ins w:id="3857" w:author="Gerard Blanco Bernal (Student)" w:date="2022-04-11T22:19:00Z">
        <w:r w:rsidR="009913A1">
          <w:t xml:space="preserve"> as they w</w:t>
        </w:r>
      </w:ins>
      <w:ins w:id="3858" w:author="Gerard Blanco Bernal (Student)" w:date="2022-04-11T22:20:00Z">
        <w:r w:rsidR="009913A1">
          <w:t xml:space="preserve">ere the </w:t>
        </w:r>
      </w:ins>
      <w:ins w:id="3859" w:author="Gerard Blanco Bernal (Student)" w:date="2022-04-19T15:08:00Z">
        <w:r w:rsidR="00F107E9">
          <w:t>main</w:t>
        </w:r>
      </w:ins>
      <w:ins w:id="3860" w:author="Gerard Blanco Bernal (Student)" w:date="2022-04-11T22:20:00Z">
        <w:r w:rsidR="009913A1">
          <w:t xml:space="preserve"> culprits of </w:t>
        </w:r>
      </w:ins>
      <w:r w:rsidR="00350A21">
        <w:t xml:space="preserve">poor </w:t>
      </w:r>
      <w:ins w:id="3861" w:author="Gerard Blanco Bernal (Student)" w:date="2022-04-11T22:20:00Z">
        <w:r w:rsidR="009913A1">
          <w:t>short-term usability.</w:t>
        </w:r>
      </w:ins>
    </w:p>
    <w:p w14:paraId="029575D0" w14:textId="69574234" w:rsidR="008F18E0" w:rsidDel="009B1158" w:rsidRDefault="008F18E0" w:rsidP="008F18E0">
      <w:pPr>
        <w:rPr>
          <w:del w:id="3862" w:author="Gerard Blanco Bernal (Student)" w:date="2022-04-14T21:07:00Z"/>
        </w:rPr>
      </w:pPr>
      <w:del w:id="3863" w:author="Gerard Blanco Bernal (Student)" w:date="2022-04-14T21:07:00Z">
        <w:r w:rsidDel="009B1158">
          <w:delText>You must evaluate your system. This will be done in different ways depending on the project. For example, if you are developing a web application or app, it is common to do user testing and you may wish to seek feedback and comments from end users through interviews or questionnaires. If your project has a technical, non-</w:delText>
        </w:r>
        <w:r w:rsidR="00214CAA" w:rsidDel="009B1158">
          <w:delText xml:space="preserve">user-based </w:delText>
        </w:r>
        <w:r w:rsidDel="009B1158">
          <w:delText xml:space="preserve">focus, your testing may focus more </w:delText>
        </w:r>
        <w:r w:rsidR="00214CAA" w:rsidDel="009B1158">
          <w:delText>on</w:delText>
        </w:r>
        <w:r w:rsidDel="009B1158">
          <w:delText xml:space="preserve"> benchmarking, comparing different algorithms or parameters, measuring performance or precision, etc. For any </w:delText>
        </w:r>
        <w:r w:rsidR="00214CAA" w:rsidDel="009B1158">
          <w:delText xml:space="preserve">type of </w:delText>
        </w:r>
        <w:r w:rsidDel="009B1158">
          <w:delText>project, you can consider additional criteria where applicable, e.g., security, performance, accessibility, and computational efficiency. In the case of Cloud-based applications or services, one could also consider the cost implications (e.g., 'x' pence per query) and whether this has influenced the design and testing of the application.</w:delText>
        </w:r>
      </w:del>
    </w:p>
    <w:p w14:paraId="3AD563EF" w14:textId="5393AFBD" w:rsidR="008F18E0" w:rsidDel="009B1158" w:rsidRDefault="008F18E0" w:rsidP="008F18E0">
      <w:pPr>
        <w:rPr>
          <w:del w:id="3864" w:author="Gerard Blanco Bernal (Student)" w:date="2022-04-14T21:07:00Z"/>
        </w:rPr>
      </w:pPr>
    </w:p>
    <w:p w14:paraId="2767AA95" w14:textId="6A2189F8" w:rsidR="008F18E0" w:rsidDel="009B1158" w:rsidRDefault="008F18E0" w:rsidP="008F18E0">
      <w:pPr>
        <w:rPr>
          <w:del w:id="3865" w:author="Gerard Blanco Bernal (Student)" w:date="2022-04-14T21:07:00Z"/>
        </w:rPr>
      </w:pPr>
      <w:del w:id="3866" w:author="Gerard Blanco Bernal (Student)" w:date="2022-04-14T21:07:00Z">
        <w:r w:rsidDel="009B1158">
          <w:delText>Regardless of the project, you must describe the evaluation or testing of your system in your report, and this must include</w:delText>
        </w:r>
        <w:r w:rsidR="00214CAA" w:rsidDel="009B1158">
          <w:delText xml:space="preserve"> the following:</w:delText>
        </w:r>
        <w:r w:rsidDel="009B1158">
          <w:delText xml:space="preserve"> a presentation of any relevant data</w:delText>
        </w:r>
        <w:r w:rsidR="00214CAA" w:rsidDel="009B1158">
          <w:delText>;</w:delText>
        </w:r>
        <w:r w:rsidDel="009B1158">
          <w:delText xml:space="preserve"> a discussion and analysis of the data</w:delText>
        </w:r>
        <w:r w:rsidR="00214CAA" w:rsidDel="009B1158">
          <w:delText xml:space="preserve">; </w:delText>
        </w:r>
        <w:r w:rsidDel="009B1158">
          <w:delText>a discussion of the significant results</w:delText>
        </w:r>
        <w:r w:rsidR="00214CAA" w:rsidDel="009B1158">
          <w:delText xml:space="preserve"> and outcomes</w:delText>
        </w:r>
        <w:r w:rsidDel="009B1158">
          <w:delText xml:space="preserve"> you have found. Ideally, you should consider any limitations in your evaluation and the extent to which your outcomes can be generalized to a wider </w:delText>
        </w:r>
        <w:r w:rsidR="00214CAA" w:rsidDel="009B1158">
          <w:delText>‘</w:delText>
        </w:r>
        <w:r w:rsidDel="009B1158">
          <w:delText>population</w:delText>
        </w:r>
        <w:r w:rsidR="00214CAA" w:rsidDel="009B1158">
          <w:delText>’</w:delText>
        </w:r>
        <w:r w:rsidDel="009B1158">
          <w:delText>, or not.</w:delText>
        </w:r>
      </w:del>
    </w:p>
    <w:p w14:paraId="4F07F00B" w14:textId="23B6DBF7" w:rsidR="008F18E0" w:rsidDel="009B1158" w:rsidRDefault="008F18E0" w:rsidP="008F18E0">
      <w:pPr>
        <w:rPr>
          <w:del w:id="3867" w:author="Gerard Blanco Bernal (Student)" w:date="2022-04-14T21:07:00Z"/>
        </w:rPr>
      </w:pPr>
    </w:p>
    <w:p w14:paraId="53DE2A28" w14:textId="41B36133" w:rsidR="00147B11" w:rsidRPr="00147B11" w:rsidDel="009B1158" w:rsidRDefault="008F18E0" w:rsidP="008F18E0">
      <w:pPr>
        <w:rPr>
          <w:del w:id="3868" w:author="Gerard Blanco Bernal (Student)" w:date="2022-04-14T21:07:00Z"/>
        </w:rPr>
      </w:pPr>
      <w:del w:id="3869" w:author="Gerard Blanco Bernal (Student)" w:date="2022-04-14T21:07:00Z">
        <w:r w:rsidDel="009B1158">
          <w:delText>Consider what you want to evaluate or test, and how you will achieve it. Develop the necessary evaluation plans / materials / methods, and make sure these are described</w:delText>
        </w:r>
        <w:r w:rsidR="00214CAA" w:rsidDel="009B1158">
          <w:delText xml:space="preserve"> in your report</w:delText>
        </w:r>
        <w:r w:rsidDel="009B1158">
          <w:delText xml:space="preserve">. Be mindful of ETHICS where required and make sure that the relevant Ethics documents are </w:delText>
        </w:r>
        <w:r w:rsidR="00214CAA" w:rsidDel="009B1158">
          <w:delText>utilised,</w:delText>
        </w:r>
        <w:r w:rsidDel="009B1158">
          <w:delText xml:space="preserve"> and it is clear where and how ethics has been adopted in your evaluation. Describe how your tests or evaluations were conducted. You can include the materials you have used in your appendices, e.g., test plans, evaluation checklists or tasks, copies of questionnaires used. </w:delText>
        </w:r>
        <w:r w:rsidR="004C5F8E" w:rsidDel="009B1158">
          <w:delText>P</w:delText>
        </w:r>
        <w:r w:rsidDel="009B1158">
          <w:delText>resent and discuss the data</w:delText>
        </w:r>
        <w:r w:rsidR="004C5F8E" w:rsidDel="009B1158">
          <w:delText xml:space="preserve"> in your report</w:delText>
        </w:r>
        <w:r w:rsidDel="009B1158">
          <w:delText xml:space="preserve">. You can include copies of </w:delText>
        </w:r>
        <w:r w:rsidR="00214CAA" w:rsidDel="009B1158">
          <w:delText>t</w:delText>
        </w:r>
        <w:r w:rsidDel="009B1158">
          <w:delText>he data in the Appendices too. Discuss the main outcome or findings from your evaluation / testing</w:delText>
        </w:r>
        <w:r w:rsidR="00214CAA" w:rsidDel="009B1158">
          <w:delText>.</w:delText>
        </w:r>
      </w:del>
    </w:p>
    <w:p w14:paraId="3943BF24" w14:textId="19A4CB67" w:rsidR="00214CAA" w:rsidRPr="008F18E0" w:rsidDel="009B1158" w:rsidRDefault="00214CAA" w:rsidP="008F18E0">
      <w:pPr>
        <w:rPr>
          <w:del w:id="3870" w:author="Gerard Blanco Bernal (Student)" w:date="2022-04-14T21:07:00Z"/>
        </w:rPr>
      </w:pPr>
    </w:p>
    <w:p w14:paraId="325E09A3" w14:textId="21D05EB6" w:rsidR="004B10B0" w:rsidRPr="000A42F8" w:rsidDel="00AF1234" w:rsidRDefault="00214CAA" w:rsidP="004B10B0">
      <w:pPr>
        <w:pStyle w:val="Heading2"/>
        <w:numPr>
          <w:ilvl w:val="1"/>
          <w:numId w:val="17"/>
        </w:numPr>
        <w:rPr>
          <w:del w:id="3871" w:author="Gerard Blanco Bernal (Student)" w:date="2022-04-12T12:39:00Z"/>
          <w:lang w:val="en-GB"/>
        </w:rPr>
      </w:pPr>
      <w:del w:id="3872" w:author="Gerard Blanco Bernal (Student)" w:date="2022-04-10T15:00:00Z">
        <w:r w:rsidDel="00147B11">
          <w:rPr>
            <w:lang w:val="en-GB"/>
          </w:rPr>
          <w:delText>Using subsections in your report</w:delText>
        </w:r>
      </w:del>
    </w:p>
    <w:p w14:paraId="4CA06699" w14:textId="7E148F4F" w:rsidR="00214CAA" w:rsidDel="00AB29A8" w:rsidRDefault="00214CAA" w:rsidP="00AB29A8">
      <w:pPr>
        <w:rPr>
          <w:del w:id="3873" w:author="Gerard Blanco Bernal (Student)" w:date="2022-04-10T15:03:00Z"/>
        </w:rPr>
      </w:pPr>
      <w:del w:id="3874" w:author="Gerard Blanco Bernal (Student)" w:date="2022-04-14T21:07:00Z">
        <w:r w:rsidDel="009B1158">
          <w:delText xml:space="preserve">Remember, you can use subsections throughout your report to structure the content. This is often desirable to break up large expanses of text and to aid the reader too. Examples of subsections here, in the Evaluation section could be </w:delText>
        </w:r>
        <w:r w:rsidR="00080B1A" w:rsidDel="009B1158">
          <w:delText xml:space="preserve">general such as </w:delText>
        </w:r>
        <w:r w:rsidDel="009B1158">
          <w:delText>Method</w:delText>
        </w:r>
        <w:r w:rsidR="00080B1A" w:rsidDel="009B1158">
          <w:delText xml:space="preserve">ology or Results, and/or specific such as Usability, Performance, etc. </w:delText>
        </w:r>
        <w:r w:rsidDel="009B1158">
          <w:delText xml:space="preserve">Please remember to use the built-in styles for this that Word provides (Heading 1, Heading 2, etc.). This is necessary to ensure that your document is accessible. </w:delText>
        </w:r>
      </w:del>
    </w:p>
    <w:p w14:paraId="7B6F7D2C" w14:textId="77777777" w:rsidR="00166936" w:rsidRDefault="00166936" w:rsidP="00AB29A8">
      <w:pPr>
        <w:rPr>
          <w:ins w:id="3875" w:author="Gerard Blanco Bernal (Student)" w:date="2022-04-10T15:03:00Z"/>
        </w:rPr>
      </w:pPr>
    </w:p>
    <w:p w14:paraId="408CCDC7" w14:textId="56E0CE1F" w:rsidR="00214CAA" w:rsidRPr="000A42F8" w:rsidDel="00AB29A8" w:rsidRDefault="00080B1A" w:rsidP="00214CAA">
      <w:pPr>
        <w:pStyle w:val="Heading3"/>
        <w:rPr>
          <w:del w:id="3876" w:author="Gerard Blanco Bernal (Student)" w:date="2022-04-10T15:02:00Z"/>
        </w:rPr>
      </w:pPr>
      <w:del w:id="3877" w:author="Gerard Blanco Bernal (Student)" w:date="2022-04-10T15:02:00Z">
        <w:r w:rsidDel="00AB29A8">
          <w:delText>Here is a sub-subsection</w:delText>
        </w:r>
      </w:del>
    </w:p>
    <w:p w14:paraId="461902D6" w14:textId="76AE81F6" w:rsidR="00214CAA" w:rsidDel="00AB29A8" w:rsidRDefault="00080B1A" w:rsidP="00214CAA">
      <w:pPr>
        <w:rPr>
          <w:del w:id="3878" w:author="Gerard Blanco Bernal (Student)" w:date="2022-04-10T15:02:00Z"/>
        </w:rPr>
      </w:pPr>
      <w:del w:id="3879" w:author="Gerard Blanco Bernal (Student)" w:date="2022-04-10T15:02:00Z">
        <w:r w:rsidDel="00AB29A8">
          <w:delText>You can use additional layers of hierarchy to progressively structure the content. In this case, if there was a subsection named Methodology, perhaps it could contain sub-subsections such as Participants, Tasks, Ethics, etc.</w:delText>
        </w:r>
      </w:del>
    </w:p>
    <w:p w14:paraId="1CC3262C" w14:textId="5821119C" w:rsidR="00080B1A" w:rsidRPr="00AB29A8" w:rsidDel="00AB29A8" w:rsidRDefault="00080B1A">
      <w:pPr>
        <w:ind w:left="864" w:hanging="864"/>
        <w:rPr>
          <w:del w:id="3880" w:author="Gerard Blanco Bernal (Student)" w:date="2022-04-10T15:02:00Z"/>
        </w:rPr>
        <w:pPrChange w:id="3881" w:author="Gerard Blanco Bernal (Student)" w:date="2022-04-10T15:02:00Z">
          <w:pPr/>
        </w:pPrChange>
      </w:pPr>
    </w:p>
    <w:p w14:paraId="531EB7CB" w14:textId="402C3FE8" w:rsidR="00080B1A" w:rsidDel="00AB29A8" w:rsidRDefault="00080B1A">
      <w:pPr>
        <w:pStyle w:val="Heading4"/>
        <w:numPr>
          <w:ilvl w:val="0"/>
          <w:numId w:val="0"/>
        </w:numPr>
        <w:ind w:left="864" w:hanging="864"/>
        <w:rPr>
          <w:del w:id="3882" w:author="Gerard Blanco Bernal (Student)" w:date="2022-04-10T15:02:00Z"/>
        </w:rPr>
        <w:pPrChange w:id="3883" w:author="Gerard Blanco Bernal (Student)" w:date="2022-04-10T15:02:00Z">
          <w:pPr>
            <w:pStyle w:val="Heading4"/>
          </w:pPr>
        </w:pPrChange>
      </w:pPr>
      <w:del w:id="3884" w:author="Gerard Blanco Bernal (Student)" w:date="2022-04-10T15:02:00Z">
        <w:r w:rsidDel="00AB29A8">
          <w:delText>Be mindful of taking the structure too far</w:delText>
        </w:r>
      </w:del>
    </w:p>
    <w:p w14:paraId="1DE6FE06" w14:textId="0EBB87DD" w:rsidR="00080B1A" w:rsidDel="00AB29A8" w:rsidRDefault="00080B1A">
      <w:pPr>
        <w:pStyle w:val="Heading4"/>
        <w:numPr>
          <w:ilvl w:val="0"/>
          <w:numId w:val="0"/>
        </w:numPr>
        <w:rPr>
          <w:del w:id="3885" w:author="Gerard Blanco Bernal (Student)" w:date="2022-04-10T15:03:00Z"/>
        </w:rPr>
        <w:pPrChange w:id="3886" w:author="Gerard Blanco Bernal (Student)" w:date="2022-04-10T15:03:00Z">
          <w:pPr/>
        </w:pPrChange>
      </w:pPr>
      <w:del w:id="3887" w:author="Gerard Blanco Bernal (Student)" w:date="2022-04-10T15:02:00Z">
        <w:r w:rsidDel="00AB29A8">
          <w:delText>Whilst you can use as many hierarchies as you wish in structuring your content, there is usually a limit to what is useful in terms of readability. Aim to go no more than 3 layers deep in the hierarchy, if possible.</w:delText>
        </w:r>
      </w:del>
    </w:p>
    <w:p w14:paraId="55804A88" w14:textId="26E6AA88" w:rsidR="005876C2" w:rsidRPr="00AB29A8" w:rsidRDefault="005876C2">
      <w:pPr>
        <w:rPr>
          <w:rPrChange w:id="3888" w:author="Gerard Blanco Bernal (Student)" w:date="2022-04-10T15:03:00Z">
            <w:rPr>
              <w:i/>
            </w:rPr>
          </w:rPrChange>
        </w:rPr>
      </w:pPr>
    </w:p>
    <w:p w14:paraId="35B81B86" w14:textId="70CE3A3C" w:rsidR="005876C2" w:rsidRPr="000A42F8" w:rsidRDefault="005876C2" w:rsidP="005876C2">
      <w:pPr>
        <w:pStyle w:val="Heading1"/>
        <w:numPr>
          <w:ilvl w:val="0"/>
          <w:numId w:val="17"/>
        </w:numPr>
      </w:pPr>
      <w:r w:rsidRPr="000A42F8">
        <w:t>Des</w:t>
      </w:r>
      <w:r>
        <w:t>cription of the final product</w:t>
      </w:r>
    </w:p>
    <w:p w14:paraId="261BEA7D" w14:textId="618A0F13" w:rsidR="005876C2" w:rsidDel="00330A5F" w:rsidRDefault="005876C2" w:rsidP="005876C2">
      <w:pPr>
        <w:rPr>
          <w:del w:id="3889" w:author="Gerard Blanco Bernal (Student)" w:date="2022-04-12T12:51:00Z"/>
          <w:color w:val="000000"/>
          <w:szCs w:val="19"/>
        </w:rPr>
      </w:pPr>
      <w:del w:id="3890" w:author="Gerard Blanco Bernal (Student)" w:date="2022-04-12T12:51:00Z">
        <w:r w:rsidDel="00330A5F">
          <w:rPr>
            <w:color w:val="000000"/>
            <w:szCs w:val="19"/>
          </w:rPr>
          <w:delText>You should p</w:delText>
        </w:r>
        <w:r w:rsidRPr="005876C2" w:rsidDel="00330A5F">
          <w:rPr>
            <w:color w:val="000000"/>
            <w:szCs w:val="19"/>
          </w:rPr>
          <w:delText>rovide a clear description of what the final product looks like and what it does. You do not have to explore every minute detail of the system, you should attempt to convey the key, major areas of functionality. In some ways, you could consider this section to be a cut-down version of a user manual. Even in systems where there is no</w:delText>
        </w:r>
        <w:r w:rsidDel="00330A5F">
          <w:rPr>
            <w:color w:val="000000"/>
            <w:szCs w:val="19"/>
          </w:rPr>
          <w:delText xml:space="preserve"> </w:delText>
        </w:r>
        <w:r w:rsidRPr="005876C2" w:rsidDel="00330A5F">
          <w:rPr>
            <w:color w:val="000000"/>
            <w:szCs w:val="19"/>
          </w:rPr>
          <w:delText xml:space="preserve">user interface, there may still be </w:delText>
        </w:r>
        <w:r w:rsidDel="00330A5F">
          <w:rPr>
            <w:color w:val="000000"/>
            <w:szCs w:val="19"/>
          </w:rPr>
          <w:delText xml:space="preserve">some general </w:delText>
        </w:r>
        <w:r w:rsidRPr="005876C2" w:rsidDel="00330A5F">
          <w:rPr>
            <w:color w:val="000000"/>
            <w:szCs w:val="19"/>
          </w:rPr>
          <w:delText xml:space="preserve">aspects that you can </w:delText>
        </w:r>
        <w:r w:rsidDel="00330A5F">
          <w:rPr>
            <w:color w:val="000000"/>
            <w:szCs w:val="19"/>
          </w:rPr>
          <w:delText>mention. However, if it is the case that this section of the report is just not relevant to your project, please just state that or omit this section</w:delText>
        </w:r>
        <w:r w:rsidRPr="005876C2" w:rsidDel="00330A5F">
          <w:rPr>
            <w:color w:val="000000"/>
            <w:szCs w:val="19"/>
          </w:rPr>
          <w:delText>.</w:delText>
        </w:r>
      </w:del>
    </w:p>
    <w:p w14:paraId="1AFB1B7B" w14:textId="7A739CA7" w:rsidR="005876C2" w:rsidRPr="005876C2" w:rsidDel="00330A5F" w:rsidRDefault="005876C2" w:rsidP="005876C2">
      <w:pPr>
        <w:rPr>
          <w:del w:id="3891" w:author="Gerard Blanco Bernal (Student)" w:date="2022-04-12T12:51:00Z"/>
          <w:color w:val="000000"/>
          <w:szCs w:val="19"/>
        </w:rPr>
      </w:pPr>
      <w:del w:id="3892" w:author="Gerard Blanco Bernal (Student)" w:date="2022-04-12T12:51:00Z">
        <w:r w:rsidRPr="005876C2" w:rsidDel="00330A5F">
          <w:rPr>
            <w:color w:val="000000"/>
            <w:szCs w:val="19"/>
          </w:rPr>
          <w:delText xml:space="preserve">  </w:delText>
        </w:r>
      </w:del>
    </w:p>
    <w:p w14:paraId="285A880C" w14:textId="04D5364E" w:rsidR="00153813" w:rsidRPr="00CF6576" w:rsidDel="00A35071" w:rsidRDefault="005876C2" w:rsidP="00153813">
      <w:pPr>
        <w:rPr>
          <w:del w:id="3893" w:author="Gerard Blanco Bernal (Student)" w:date="2022-04-14T13:06:00Z"/>
          <w:color w:val="000000"/>
          <w:szCs w:val="19"/>
        </w:rPr>
      </w:pPr>
      <w:del w:id="3894" w:author="Gerard Blanco Bernal (Student)" w:date="2022-04-12T12:51:00Z">
        <w:r w:rsidRPr="005876C2" w:rsidDel="00330A5F">
          <w:rPr>
            <w:color w:val="000000"/>
            <w:szCs w:val="19"/>
          </w:rPr>
          <w:delText xml:space="preserve">When you are writing your report, you may find that the content of this section </w:delText>
        </w:r>
        <w:r w:rsidDel="00330A5F">
          <w:rPr>
            <w:color w:val="000000"/>
            <w:szCs w:val="19"/>
          </w:rPr>
          <w:delText>could</w:delText>
        </w:r>
        <w:r w:rsidRPr="005876C2" w:rsidDel="00330A5F">
          <w:rPr>
            <w:color w:val="000000"/>
            <w:szCs w:val="19"/>
          </w:rPr>
          <w:delText xml:space="preserve"> </w:delText>
        </w:r>
        <w:r w:rsidDel="00330A5F">
          <w:rPr>
            <w:color w:val="000000"/>
            <w:szCs w:val="19"/>
          </w:rPr>
          <w:delText xml:space="preserve">overlap with </w:delText>
        </w:r>
        <w:r w:rsidRPr="005876C2" w:rsidDel="00330A5F">
          <w:rPr>
            <w:color w:val="000000"/>
            <w:szCs w:val="19"/>
          </w:rPr>
          <w:delText>earlier content in the report too,</w:delText>
        </w:r>
        <w:r w:rsidDel="00330A5F">
          <w:rPr>
            <w:color w:val="000000"/>
            <w:szCs w:val="19"/>
          </w:rPr>
          <w:delText xml:space="preserve"> such as the </w:delText>
        </w:r>
        <w:r w:rsidRPr="005876C2" w:rsidDel="00330A5F">
          <w:rPr>
            <w:color w:val="000000"/>
            <w:szCs w:val="19"/>
          </w:rPr>
          <w:delText xml:space="preserve">implementation section. </w:delText>
        </w:r>
        <w:r w:rsidDel="00330A5F">
          <w:rPr>
            <w:color w:val="000000"/>
            <w:szCs w:val="19"/>
          </w:rPr>
          <w:delText xml:space="preserve">We want to avoid repetition in the report. At the same time, a degree of overlap is OK, bearing in mind that it is other </w:delText>
        </w:r>
        <w:r w:rsidRPr="005876C2" w:rsidDel="00330A5F">
          <w:rPr>
            <w:color w:val="000000"/>
            <w:szCs w:val="19"/>
          </w:rPr>
          <w:delText xml:space="preserve">people </w:delText>
        </w:r>
        <w:r w:rsidDel="00330A5F">
          <w:rPr>
            <w:color w:val="000000"/>
            <w:szCs w:val="19"/>
          </w:rPr>
          <w:delText xml:space="preserve">who </w:delText>
        </w:r>
        <w:r w:rsidRPr="005876C2" w:rsidDel="00330A5F">
          <w:rPr>
            <w:color w:val="000000"/>
            <w:szCs w:val="19"/>
          </w:rPr>
          <w:delText xml:space="preserve">are reading your report and they may benefit from a reminder, </w:delText>
        </w:r>
        <w:r w:rsidDel="00330A5F">
          <w:rPr>
            <w:color w:val="000000"/>
            <w:szCs w:val="19"/>
          </w:rPr>
          <w:delText>and a focused</w:delText>
        </w:r>
        <w:r w:rsidRPr="005876C2" w:rsidDel="00330A5F">
          <w:rPr>
            <w:color w:val="000000"/>
            <w:szCs w:val="19"/>
          </w:rPr>
          <w:delText xml:space="preserve"> overview of what the final product looks like. As noted earlier, this section provides an overview of your finished product whereas earlier sections such as the implementation focus more on how you got t</w:delText>
        </w:r>
        <w:r w:rsidDel="00330A5F">
          <w:rPr>
            <w:color w:val="000000"/>
            <w:szCs w:val="19"/>
          </w:rPr>
          <w:delText>o that point</w:delText>
        </w:r>
        <w:r w:rsidRPr="005876C2" w:rsidDel="00330A5F">
          <w:rPr>
            <w:color w:val="000000"/>
            <w:szCs w:val="19"/>
          </w:rPr>
          <w:delText>,</w:delText>
        </w:r>
        <w:r w:rsidDel="00330A5F">
          <w:rPr>
            <w:color w:val="000000"/>
            <w:szCs w:val="19"/>
          </w:rPr>
          <w:delText xml:space="preserve"> i.e.,</w:delText>
        </w:r>
        <w:r w:rsidRPr="005876C2" w:rsidDel="00330A5F">
          <w:rPr>
            <w:color w:val="000000"/>
            <w:szCs w:val="19"/>
          </w:rPr>
          <w:delText xml:space="preserve"> the stages you went throug</w:delText>
        </w:r>
        <w:r w:rsidDel="00330A5F">
          <w:rPr>
            <w:color w:val="000000"/>
            <w:szCs w:val="19"/>
          </w:rPr>
          <w:delText xml:space="preserve">h, the decisions you made, </w:delText>
        </w:r>
        <w:r w:rsidRPr="005876C2" w:rsidDel="00330A5F">
          <w:rPr>
            <w:color w:val="000000"/>
            <w:szCs w:val="19"/>
          </w:rPr>
          <w:delText>and the problems you had to solve along the way</w:delText>
        </w:r>
        <w:r w:rsidDel="00330A5F">
          <w:rPr>
            <w:color w:val="000000"/>
            <w:szCs w:val="19"/>
          </w:rPr>
          <w:delText>.</w:delText>
        </w:r>
      </w:del>
    </w:p>
    <w:p w14:paraId="48E11B2B" w14:textId="63E2FE57" w:rsidR="003440B5" w:rsidRDefault="003440B5" w:rsidP="003440B5">
      <w:pPr>
        <w:rPr>
          <w:ins w:id="3895" w:author="Gerard Blanco Bernal (Student)" w:date="2022-04-12T12:42:00Z"/>
          <w:iCs/>
        </w:rPr>
      </w:pPr>
    </w:p>
    <w:p w14:paraId="02E45F0E" w14:textId="5F1EABB5" w:rsidR="00153813" w:rsidRDefault="002A3390" w:rsidP="003440B5">
      <w:pPr>
        <w:rPr>
          <w:ins w:id="3896" w:author="Gerard Blanco Bernal (Student)" w:date="2022-04-12T12:52:00Z"/>
          <w:iCs/>
        </w:rPr>
      </w:pPr>
      <w:ins w:id="3897" w:author="Gerard Blanco Bernal (Student)" w:date="2022-04-12T12:48:00Z">
        <w:r w:rsidRPr="002A3390">
          <w:rPr>
            <w:iCs/>
          </w:rPr>
          <w:t>Below is a full description of the final product. For more information on how to make use of the product, please refer to the product manual (</w:t>
        </w:r>
      </w:ins>
      <w:ins w:id="3898" w:author="Gerard Blanco Bernal (Student)" w:date="2022-05-01T15:57:00Z">
        <w:r w:rsidR="00E85467">
          <w:rPr>
            <w:iCs/>
          </w:rPr>
          <w:fldChar w:fldCharType="begin"/>
        </w:r>
        <w:r w:rsidR="00E85467">
          <w:rPr>
            <w:iCs/>
          </w:rPr>
          <w:instrText xml:space="preserve"> HYPERLINK  \l "_Appendices" </w:instrText>
        </w:r>
        <w:r w:rsidR="00E85467">
          <w:rPr>
            <w:iCs/>
          </w:rPr>
          <w:fldChar w:fldCharType="separate"/>
        </w:r>
        <w:r w:rsidRPr="00E85467">
          <w:rPr>
            <w:rStyle w:val="Hyperlink"/>
            <w:iCs/>
          </w:rPr>
          <w:t>Appendi</w:t>
        </w:r>
        <w:r w:rsidR="00175F8B" w:rsidRPr="00E85467">
          <w:rPr>
            <w:rStyle w:val="Hyperlink"/>
            <w:iCs/>
          </w:rPr>
          <w:t>x E</w:t>
        </w:r>
        <w:r w:rsidR="00E85467">
          <w:rPr>
            <w:iCs/>
          </w:rPr>
          <w:fldChar w:fldCharType="end"/>
        </w:r>
      </w:ins>
      <w:ins w:id="3899" w:author="Gerard Blanco Bernal (Student)" w:date="2022-04-12T12:48:00Z">
        <w:r w:rsidRPr="002A3390">
          <w:rPr>
            <w:iCs/>
          </w:rPr>
          <w:t>)</w:t>
        </w:r>
      </w:ins>
      <w:ins w:id="3900" w:author="Gerard Blanco Bernal (Student)" w:date="2022-04-29T16:44:00Z">
        <w:r w:rsidR="001F1C6A">
          <w:rPr>
            <w:iCs/>
          </w:rPr>
          <w:t>. A</w:t>
        </w:r>
      </w:ins>
      <w:ins w:id="3901" w:author="Gerard Blanco Bernal (Student)" w:date="2022-04-29T16:43:00Z">
        <w:r w:rsidR="00175F8B">
          <w:rPr>
            <w:iCs/>
          </w:rPr>
          <w:t xml:space="preserve">dditionally, for pictures of the final product, please see </w:t>
        </w:r>
      </w:ins>
      <w:ins w:id="3902" w:author="Gerard Blanco Bernal (Student)" w:date="2022-05-01T15:57:00Z">
        <w:r w:rsidR="00E85467">
          <w:rPr>
            <w:iCs/>
          </w:rPr>
          <w:fldChar w:fldCharType="begin"/>
        </w:r>
        <w:r w:rsidR="00E85467">
          <w:rPr>
            <w:iCs/>
          </w:rPr>
          <w:instrText xml:space="preserve"> HYPERLINK  \l "_Appendices" </w:instrText>
        </w:r>
        <w:r w:rsidR="00E85467">
          <w:rPr>
            <w:iCs/>
          </w:rPr>
          <w:fldChar w:fldCharType="separate"/>
        </w:r>
        <w:r w:rsidR="00175F8B" w:rsidRPr="00E85467">
          <w:rPr>
            <w:rStyle w:val="Hyperlink"/>
            <w:iCs/>
          </w:rPr>
          <w:t>Appendix O</w:t>
        </w:r>
        <w:r w:rsidR="00E85467">
          <w:rPr>
            <w:iCs/>
          </w:rPr>
          <w:fldChar w:fldCharType="end"/>
        </w:r>
      </w:ins>
      <w:ins w:id="3903" w:author="Gerard Blanco Bernal (Student)" w:date="2022-04-12T12:48:00Z">
        <w:r>
          <w:rPr>
            <w:iCs/>
          </w:rPr>
          <w:t>.</w:t>
        </w:r>
      </w:ins>
      <w:ins w:id="3904" w:author="Gerard Blanco Bernal (Student)" w:date="2022-05-02T10:14:00Z">
        <w:r w:rsidR="004F7FAF">
          <w:rPr>
            <w:iCs/>
          </w:rPr>
          <w:t xml:space="preserve"> Finally, to see the final product in action, please see </w:t>
        </w:r>
        <w:r w:rsidR="004F7FAF">
          <w:rPr>
            <w:iCs/>
          </w:rPr>
          <w:fldChar w:fldCharType="begin"/>
        </w:r>
        <w:r w:rsidR="004F7FAF">
          <w:rPr>
            <w:iCs/>
          </w:rPr>
          <w:instrText xml:space="preserve"> HYPERLINK  \l "_Appendices" </w:instrText>
        </w:r>
        <w:r w:rsidR="004F7FAF">
          <w:rPr>
            <w:iCs/>
          </w:rPr>
          <w:fldChar w:fldCharType="separate"/>
        </w:r>
        <w:r w:rsidR="004F7FAF" w:rsidRPr="004F7FAF">
          <w:rPr>
            <w:rStyle w:val="Hyperlink"/>
            <w:iCs/>
          </w:rPr>
          <w:t>Appendix H</w:t>
        </w:r>
        <w:r w:rsidR="004F7FAF">
          <w:rPr>
            <w:iCs/>
          </w:rPr>
          <w:fldChar w:fldCharType="end"/>
        </w:r>
        <w:r w:rsidR="004F7FAF">
          <w:rPr>
            <w:iCs/>
          </w:rPr>
          <w:t>.</w:t>
        </w:r>
      </w:ins>
    </w:p>
    <w:p w14:paraId="5258EE82" w14:textId="5BCCEFDC" w:rsidR="002150C2" w:rsidRDefault="002150C2" w:rsidP="003440B5">
      <w:pPr>
        <w:rPr>
          <w:ins w:id="3905" w:author="Gerard Blanco Bernal (Student)" w:date="2022-04-12T12:52:00Z"/>
          <w:iCs/>
        </w:rPr>
      </w:pPr>
    </w:p>
    <w:p w14:paraId="601AA61C" w14:textId="58422B91" w:rsidR="002150C2" w:rsidRDefault="002150C2" w:rsidP="003440B5">
      <w:pPr>
        <w:rPr>
          <w:ins w:id="3906" w:author="Gerard Blanco Bernal (Student)" w:date="2022-05-03T07:57:00Z"/>
          <w:iCs/>
        </w:rPr>
      </w:pPr>
    </w:p>
    <w:p w14:paraId="7D8E3AA1" w14:textId="546C3457" w:rsidR="00F8437A" w:rsidRDefault="00F8437A" w:rsidP="003440B5">
      <w:pPr>
        <w:rPr>
          <w:ins w:id="3907" w:author="Gerard Blanco Bernal (Student)" w:date="2022-05-03T07:57:00Z"/>
          <w:iCs/>
        </w:rPr>
      </w:pPr>
    </w:p>
    <w:p w14:paraId="5620BF34" w14:textId="70CDBA85" w:rsidR="00F8437A" w:rsidRDefault="00F8437A" w:rsidP="003440B5">
      <w:pPr>
        <w:rPr>
          <w:ins w:id="3908" w:author="Gerard Blanco Bernal (Student)" w:date="2022-05-03T07:57:00Z"/>
          <w:iCs/>
        </w:rPr>
      </w:pPr>
    </w:p>
    <w:p w14:paraId="1F79762E" w14:textId="77777777" w:rsidR="00F8437A" w:rsidRDefault="00F8437A" w:rsidP="003440B5">
      <w:pPr>
        <w:rPr>
          <w:ins w:id="3909" w:author="Gerard Blanco Bernal (Student)" w:date="2022-04-12T12:52:00Z"/>
          <w:iCs/>
        </w:rPr>
      </w:pPr>
    </w:p>
    <w:p w14:paraId="2376A28A" w14:textId="08FA87A2" w:rsidR="002150C2" w:rsidRDefault="002150C2" w:rsidP="003440B5">
      <w:pPr>
        <w:rPr>
          <w:ins w:id="3910" w:author="Gerard Blanco Bernal (Student)" w:date="2022-04-12T12:52:00Z"/>
          <w:iCs/>
        </w:rPr>
      </w:pPr>
      <w:bookmarkStart w:id="3911" w:name="_Hlk100784556"/>
      <w:ins w:id="3912" w:author="Gerard Blanco Bernal (Student)" w:date="2022-04-12T12:52:00Z">
        <w:r>
          <w:rPr>
            <w:b/>
            <w:bCs/>
            <w:iCs/>
          </w:rPr>
          <w:t>7.1 Environmental Control</w:t>
        </w:r>
      </w:ins>
    </w:p>
    <w:bookmarkEnd w:id="3911"/>
    <w:p w14:paraId="0E3218F6" w14:textId="22573A9B" w:rsidR="002150C2" w:rsidRDefault="002150C2" w:rsidP="003440B5">
      <w:pPr>
        <w:rPr>
          <w:ins w:id="3913" w:author="Gerard Blanco Bernal (Student)" w:date="2022-04-13T22:24:00Z"/>
          <w:iCs/>
        </w:rPr>
      </w:pPr>
    </w:p>
    <w:p w14:paraId="0DC495BB" w14:textId="2655918B" w:rsidR="00AA213F" w:rsidRDefault="00AA213F" w:rsidP="003440B5">
      <w:pPr>
        <w:rPr>
          <w:ins w:id="3914" w:author="Gerard Blanco Bernal (Student)" w:date="2022-04-13T23:24:00Z"/>
          <w:iCs/>
        </w:rPr>
      </w:pPr>
      <w:ins w:id="3915" w:author="Gerard Blanco Bernal (Student)" w:date="2022-04-13T23:24:00Z">
        <w:r>
          <w:rPr>
            <w:iCs/>
          </w:rPr>
          <w:t>The developed product</w:t>
        </w:r>
      </w:ins>
      <w:ins w:id="3916" w:author="Gerard Blanco Bernal (Student)" w:date="2022-04-13T23:25:00Z">
        <w:r>
          <w:rPr>
            <w:iCs/>
          </w:rPr>
          <w:t xml:space="preserve"> is almost unnoticeable at first glance. With the Raspberry Pi enclosed </w:t>
        </w:r>
      </w:ins>
      <w:ins w:id="3917" w:author="Gerard Blanco Bernal (Student)" w:date="2022-04-13T23:26:00Z">
        <w:r>
          <w:rPr>
            <w:iCs/>
          </w:rPr>
          <w:t>within</w:t>
        </w:r>
      </w:ins>
      <w:ins w:id="3918" w:author="Gerard Blanco Bernal (Student)" w:date="2022-04-13T23:25:00Z">
        <w:r>
          <w:rPr>
            <w:iCs/>
          </w:rPr>
          <w:t xml:space="preserve"> a waterproof casing </w:t>
        </w:r>
      </w:ins>
      <w:ins w:id="3919" w:author="Gerard Blanco Bernal (Student)" w:date="2022-04-13T23:26:00Z">
        <w:r>
          <w:rPr>
            <w:iCs/>
          </w:rPr>
          <w:t xml:space="preserve">inside the greenhouse, other than the cables that come out from it, there isn’t much to give away the existence of </w:t>
        </w:r>
        <w:r w:rsidR="006C4E06">
          <w:rPr>
            <w:iCs/>
          </w:rPr>
          <w:t>an automated system. The irrigation tank looks no different to what it</w:t>
        </w:r>
      </w:ins>
      <w:ins w:id="3920" w:author="Gerard Blanco Bernal (Student)" w:date="2022-04-13T23:27:00Z">
        <w:r w:rsidR="006C4E06">
          <w:rPr>
            <w:iCs/>
          </w:rPr>
          <w:t xml:space="preserve"> did prior to the addition of the solenoid valve, water pump and HC-SR04 depth sensor, as all of these components are hidden within the tank itself, maki</w:t>
        </w:r>
      </w:ins>
      <w:ins w:id="3921" w:author="Gerard Blanco Bernal (Student)" w:date="2022-04-13T23:28:00Z">
        <w:r w:rsidR="006C4E06">
          <w:rPr>
            <w:iCs/>
          </w:rPr>
          <w:t xml:space="preserve">ng it ever so slightly more discreet. </w:t>
        </w:r>
      </w:ins>
      <w:ins w:id="3922" w:author="Gerard Blanco Bernal (Student)" w:date="2022-04-13T23:29:00Z">
        <w:r w:rsidR="006C4E06">
          <w:rPr>
            <w:iCs/>
          </w:rPr>
          <w:t xml:space="preserve">The DC motor is also out of the </w:t>
        </w:r>
      </w:ins>
      <w:ins w:id="3923" w:author="Gerard Blanco Bernal (Student)" w:date="2022-04-13T23:30:00Z">
        <w:r w:rsidR="006C4E06">
          <w:rPr>
            <w:iCs/>
          </w:rPr>
          <w:t>user’s</w:t>
        </w:r>
      </w:ins>
      <w:ins w:id="3924" w:author="Gerard Blanco Bernal (Student)" w:date="2022-04-13T23:29:00Z">
        <w:r w:rsidR="006C4E06">
          <w:rPr>
            <w:iCs/>
          </w:rPr>
          <w:t xml:space="preserve"> initial line of sight</w:t>
        </w:r>
      </w:ins>
      <w:ins w:id="3925" w:author="Gerard Blanco Bernal (Student)" w:date="2022-04-14T13:44:00Z">
        <w:r w:rsidR="00C91298">
          <w:rPr>
            <w:iCs/>
          </w:rPr>
          <w:t xml:space="preserve">, and the temperature sensors blend </w:t>
        </w:r>
      </w:ins>
      <w:ins w:id="3926" w:author="Gerard Blanco Bernal (Student)" w:date="2022-04-14T13:45:00Z">
        <w:r w:rsidR="00C91298">
          <w:rPr>
            <w:iCs/>
          </w:rPr>
          <w:t>into the monochrome architecture of the greenhouse</w:t>
        </w:r>
      </w:ins>
      <w:ins w:id="3927" w:author="Gerard Blanco Bernal (Student)" w:date="2022-04-13T23:29:00Z">
        <w:r w:rsidR="006C4E06">
          <w:rPr>
            <w:iCs/>
          </w:rPr>
          <w:t>, so it all makes for an incredibly subtle system with astonishingly powerful features.</w:t>
        </w:r>
      </w:ins>
    </w:p>
    <w:p w14:paraId="20394582" w14:textId="77777777" w:rsidR="00AA213F" w:rsidRDefault="00AA213F" w:rsidP="003440B5">
      <w:pPr>
        <w:rPr>
          <w:ins w:id="3928" w:author="Gerard Blanco Bernal (Student)" w:date="2022-04-13T23:24:00Z"/>
          <w:iCs/>
        </w:rPr>
      </w:pPr>
    </w:p>
    <w:p w14:paraId="07701CDC" w14:textId="49B0D71D" w:rsidR="002220DB" w:rsidRDefault="002220DB" w:rsidP="003440B5">
      <w:pPr>
        <w:rPr>
          <w:ins w:id="3929" w:author="Gerard Blanco Bernal (Student)" w:date="2022-04-12T12:52:00Z"/>
          <w:iCs/>
        </w:rPr>
      </w:pPr>
      <w:ins w:id="3930" w:author="Gerard Blanco Bernal (Student)" w:date="2022-04-13T22:24:00Z">
        <w:r>
          <w:rPr>
            <w:iCs/>
          </w:rPr>
          <w:t>The final pro</w:t>
        </w:r>
      </w:ins>
      <w:ins w:id="3931" w:author="Gerard Blanco Bernal (Student)" w:date="2022-04-13T22:25:00Z">
        <w:r>
          <w:rPr>
            <w:iCs/>
          </w:rPr>
          <w:t>totype can effectively control the temperature, soil moisture and ventilation inside a greenhouse.</w:t>
        </w:r>
        <w:r w:rsidR="00A857AF">
          <w:rPr>
            <w:iCs/>
          </w:rPr>
          <w:t xml:space="preserve"> By means of external high voltage hardware, it can keep the irrigation water supply </w:t>
        </w:r>
      </w:ins>
      <w:ins w:id="3932" w:author="Gerard Blanco Bernal (Student)" w:date="2022-04-13T22:26:00Z">
        <w:r w:rsidR="00A857AF">
          <w:rPr>
            <w:iCs/>
          </w:rPr>
          <w:t>constantly topped up</w:t>
        </w:r>
      </w:ins>
      <w:ins w:id="3933" w:author="Gerard Blanco Bernal (Student)" w:date="2022-04-13T23:21:00Z">
        <w:r w:rsidR="00AA213F">
          <w:rPr>
            <w:iCs/>
          </w:rPr>
          <w:t xml:space="preserve">, the greenhouse ventilation </w:t>
        </w:r>
      </w:ins>
      <w:ins w:id="3934" w:author="Gerard Blanco Bernal (Student)" w:date="2022-04-13T23:22:00Z">
        <w:r w:rsidR="00AA213F">
          <w:rPr>
            <w:iCs/>
          </w:rPr>
          <w:t xml:space="preserve">window </w:t>
        </w:r>
      </w:ins>
      <w:ins w:id="3935" w:author="Gerard Blanco Bernal (Student)" w:date="2022-04-13T23:21:00Z">
        <w:r w:rsidR="00AA213F">
          <w:rPr>
            <w:iCs/>
          </w:rPr>
          <w:t>opened or closed, and the soil at the optimum moisture at all times throughout the day.</w:t>
        </w:r>
      </w:ins>
    </w:p>
    <w:p w14:paraId="1650E183" w14:textId="1D462AFA" w:rsidR="002150C2" w:rsidRDefault="002150C2" w:rsidP="003440B5">
      <w:pPr>
        <w:rPr>
          <w:ins w:id="3936" w:author="Gerard Blanco Bernal (Student)" w:date="2022-04-13T23:23:00Z"/>
          <w:iCs/>
        </w:rPr>
      </w:pPr>
    </w:p>
    <w:p w14:paraId="27EB7D4E" w14:textId="77777777" w:rsidR="00AA213F" w:rsidRPr="002150C2" w:rsidRDefault="00AA213F" w:rsidP="003440B5">
      <w:pPr>
        <w:rPr>
          <w:ins w:id="3937" w:author="Gerard Blanco Bernal (Student)" w:date="2022-04-12T12:42:00Z"/>
          <w:iCs/>
        </w:rPr>
      </w:pPr>
    </w:p>
    <w:p w14:paraId="57CC9917" w14:textId="489F0727" w:rsidR="00AA213F" w:rsidRDefault="00AA213F" w:rsidP="00AA213F">
      <w:pPr>
        <w:rPr>
          <w:ins w:id="3938" w:author="Gerard Blanco Bernal (Student)" w:date="2022-04-13T23:22:00Z"/>
          <w:iCs/>
        </w:rPr>
      </w:pPr>
      <w:bookmarkStart w:id="3939" w:name="_Hlk100829262"/>
      <w:ins w:id="3940" w:author="Gerard Blanco Bernal (Student)" w:date="2022-04-13T23:22:00Z">
        <w:r>
          <w:rPr>
            <w:b/>
            <w:bCs/>
            <w:iCs/>
          </w:rPr>
          <w:t>7.</w:t>
        </w:r>
      </w:ins>
      <w:ins w:id="3941" w:author="Gerard Blanco Bernal (Student)" w:date="2022-04-14T11:47:00Z">
        <w:r w:rsidR="00A21173">
          <w:rPr>
            <w:b/>
            <w:bCs/>
            <w:iCs/>
          </w:rPr>
          <w:t>2</w:t>
        </w:r>
      </w:ins>
      <w:ins w:id="3942" w:author="Gerard Blanco Bernal (Student)" w:date="2022-04-13T23:22:00Z">
        <w:r>
          <w:rPr>
            <w:b/>
            <w:bCs/>
            <w:iCs/>
          </w:rPr>
          <w:t xml:space="preserve"> Telegram </w:t>
        </w:r>
      </w:ins>
      <w:r w:rsidR="00EE2D55">
        <w:rPr>
          <w:b/>
          <w:bCs/>
          <w:iCs/>
        </w:rPr>
        <w:t>ChatBot</w:t>
      </w:r>
    </w:p>
    <w:bookmarkEnd w:id="3939"/>
    <w:p w14:paraId="100F647C" w14:textId="2C71C026" w:rsidR="00153813" w:rsidRDefault="00153813" w:rsidP="003440B5">
      <w:pPr>
        <w:rPr>
          <w:ins w:id="3943" w:author="Gerard Blanco Bernal (Student)" w:date="2022-04-13T10:01:00Z"/>
          <w:iCs/>
        </w:rPr>
      </w:pPr>
    </w:p>
    <w:p w14:paraId="22E542A8" w14:textId="3CF7FD41" w:rsidR="00713362" w:rsidRDefault="00452D60" w:rsidP="003440B5">
      <w:pPr>
        <w:rPr>
          <w:ins w:id="3944" w:author="Gerard Blanco Bernal (Student)" w:date="2022-04-14T11:42:00Z"/>
          <w:iCs/>
        </w:rPr>
      </w:pPr>
      <w:ins w:id="3945" w:author="Gerard Blanco Bernal (Student)" w:date="2022-04-14T11:30:00Z">
        <w:r>
          <w:rPr>
            <w:iCs/>
          </w:rPr>
          <w:t xml:space="preserve">The major functionality of the </w:t>
        </w:r>
      </w:ins>
      <w:r w:rsidR="00EE2D55">
        <w:rPr>
          <w:iCs/>
        </w:rPr>
        <w:t>ChatBot</w:t>
      </w:r>
      <w:ins w:id="3946" w:author="Gerard Blanco Bernal (Student)" w:date="2022-04-14T11:30:00Z">
        <w:r>
          <w:rPr>
            <w:iCs/>
          </w:rPr>
          <w:t xml:space="preserve"> is to provide the user with assistance and support during the 24 hours of the day, 7 days a week.</w:t>
        </w:r>
      </w:ins>
      <w:ins w:id="3947" w:author="Gerard Blanco Bernal (Student)" w:date="2022-04-14T11:31:00Z">
        <w:r>
          <w:rPr>
            <w:iCs/>
          </w:rPr>
          <w:t xml:space="preserve"> </w:t>
        </w:r>
      </w:ins>
    </w:p>
    <w:p w14:paraId="6185A635" w14:textId="5F462335" w:rsidR="005314C7" w:rsidRDefault="005314C7" w:rsidP="003440B5">
      <w:pPr>
        <w:rPr>
          <w:ins w:id="3948" w:author="Gerard Blanco Bernal (Student)" w:date="2022-04-14T11:42:00Z"/>
          <w:iCs/>
        </w:rPr>
      </w:pPr>
    </w:p>
    <w:p w14:paraId="20C18DEF" w14:textId="0AE4EC92" w:rsidR="005314C7" w:rsidRDefault="005314C7" w:rsidP="003440B5">
      <w:pPr>
        <w:rPr>
          <w:ins w:id="3949" w:author="Gerard Blanco Bernal (Student)" w:date="2022-04-14T11:31:00Z"/>
          <w:iCs/>
        </w:rPr>
      </w:pPr>
      <w:ins w:id="3950" w:author="Gerard Blanco Bernal (Student)" w:date="2022-04-14T11:42:00Z">
        <w:r>
          <w:rPr>
            <w:iCs/>
          </w:rPr>
          <w:t xml:space="preserve">The system uses a sleek 6-button arrangement for the typing and editing of the user’s bot token which can </w:t>
        </w:r>
      </w:ins>
      <w:ins w:id="3951" w:author="Gerard Blanco Bernal (Student)" w:date="2022-04-14T11:43:00Z">
        <w:r>
          <w:rPr>
            <w:iCs/>
          </w:rPr>
          <w:t xml:space="preserve">be visualised in real time on a small 0.91” OLED display. This feature is small and </w:t>
        </w:r>
      </w:ins>
      <w:ins w:id="3952" w:author="Gerard Blanco Bernal (Student)" w:date="2022-05-01T16:00:00Z">
        <w:r w:rsidR="00101924">
          <w:rPr>
            <w:iCs/>
          </w:rPr>
          <w:t xml:space="preserve">discreet </w:t>
        </w:r>
      </w:ins>
      <w:ins w:id="3953" w:author="Gerard Blanco Bernal (Student)" w:date="2022-04-14T11:43:00Z">
        <w:r>
          <w:rPr>
            <w:iCs/>
          </w:rPr>
          <w:t>as it on</w:t>
        </w:r>
      </w:ins>
      <w:ins w:id="3954" w:author="Gerard Blanco Bernal (Student)" w:date="2022-04-14T11:44:00Z">
        <w:r>
          <w:rPr>
            <w:iCs/>
          </w:rPr>
          <w:t>ly serves a very limited purpose which most times only needs to be performed once,</w:t>
        </w:r>
        <w:r w:rsidR="00A21173">
          <w:rPr>
            <w:iCs/>
          </w:rPr>
          <w:t xml:space="preserve"> thus not getting in the way</w:t>
        </w:r>
      </w:ins>
      <w:ins w:id="3955" w:author="Gerard Blanco Bernal (Student)" w:date="2022-04-14T11:45:00Z">
        <w:r w:rsidR="00A21173">
          <w:rPr>
            <w:iCs/>
          </w:rPr>
          <w:t xml:space="preserve"> of the user throughout the rest of the prototype’s lifespan.</w:t>
        </w:r>
      </w:ins>
    </w:p>
    <w:p w14:paraId="1BC63DE8" w14:textId="1F41B85D" w:rsidR="00452D60" w:rsidRDefault="00452D60" w:rsidP="003440B5">
      <w:pPr>
        <w:rPr>
          <w:ins w:id="3956" w:author="Gerard Blanco Bernal (Student)" w:date="2022-04-14T11:31:00Z"/>
          <w:iCs/>
        </w:rPr>
      </w:pPr>
    </w:p>
    <w:p w14:paraId="374A7B69" w14:textId="030B0186" w:rsidR="00452D60" w:rsidRDefault="00452D60" w:rsidP="003440B5">
      <w:pPr>
        <w:rPr>
          <w:ins w:id="3957" w:author="Gerard Blanco Bernal (Student)" w:date="2022-04-14T11:36:00Z"/>
          <w:iCs/>
        </w:rPr>
      </w:pPr>
      <w:ins w:id="3958" w:author="Gerard Blanco Bernal (Student)" w:date="2022-04-14T11:31:00Z">
        <w:r>
          <w:rPr>
            <w:iCs/>
          </w:rPr>
          <w:t xml:space="preserve">As Telegram is one of the world’s top 10 most downloaded apps with over 550 million </w:t>
        </w:r>
      </w:ins>
      <w:ins w:id="3959" w:author="Gerard Blanco Bernal (Student)" w:date="2022-04-14T11:32:00Z">
        <w:r>
          <w:rPr>
            <w:iCs/>
          </w:rPr>
          <w:t>active monthly users [</w:t>
        </w:r>
      </w:ins>
      <w:ins w:id="3960" w:author="Gerard Blanco Bernal (Student)" w:date="2022-04-14T22:18:00Z">
        <w:r w:rsidR="0024360A">
          <w:rPr>
            <w:iCs/>
          </w:rPr>
          <w:fldChar w:fldCharType="begin"/>
        </w:r>
        <w:r w:rsidR="0024360A">
          <w:rPr>
            <w:iCs/>
          </w:rPr>
          <w:instrText xml:space="preserve"> HYPERLINK  \l "_References" </w:instrText>
        </w:r>
        <w:r w:rsidR="0024360A">
          <w:rPr>
            <w:iCs/>
          </w:rPr>
          <w:fldChar w:fldCharType="separate"/>
        </w:r>
        <w:r w:rsidR="0024360A" w:rsidRPr="0024360A">
          <w:rPr>
            <w:rStyle w:val="Hyperlink"/>
            <w:iCs/>
          </w:rPr>
          <w:t>39</w:t>
        </w:r>
        <w:r w:rsidR="0024360A">
          <w:rPr>
            <w:iCs/>
          </w:rPr>
          <w:fldChar w:fldCharType="end"/>
        </w:r>
      </w:ins>
      <w:ins w:id="3961" w:author="Gerard Blanco Bernal (Student)" w:date="2022-04-14T11:32:00Z">
        <w:r>
          <w:rPr>
            <w:iCs/>
          </w:rPr>
          <w:t>], it is highly likely that the</w:t>
        </w:r>
      </w:ins>
      <w:ins w:id="3962" w:author="Gerard Blanco Bernal (Student)" w:date="2022-04-14T11:34:00Z">
        <w:r w:rsidR="00D44005">
          <w:rPr>
            <w:iCs/>
          </w:rPr>
          <w:t xml:space="preserve"> </w:t>
        </w:r>
      </w:ins>
      <w:ins w:id="3963" w:author="Gerard Blanco Bernal (Student)" w:date="2022-04-14T11:35:00Z">
        <w:r w:rsidR="00D44005">
          <w:rPr>
            <w:iCs/>
          </w:rPr>
          <w:t xml:space="preserve">gardener would already be a user, </w:t>
        </w:r>
        <w:proofErr w:type="gramStart"/>
        <w:r w:rsidR="00D44005">
          <w:rPr>
            <w:iCs/>
          </w:rPr>
          <w:t>which</w:t>
        </w:r>
        <w:proofErr w:type="gramEnd"/>
        <w:r w:rsidR="00D44005">
          <w:rPr>
            <w:iCs/>
          </w:rPr>
          <w:t xml:space="preserve"> makes the </w:t>
        </w:r>
      </w:ins>
      <w:r w:rsidR="00EE2D55">
        <w:rPr>
          <w:iCs/>
        </w:rPr>
        <w:t>ChatBot</w:t>
      </w:r>
      <w:ins w:id="3964" w:author="Gerard Blanco Bernal (Student)" w:date="2022-04-14T11:35:00Z">
        <w:r w:rsidR="00D44005">
          <w:rPr>
            <w:iCs/>
          </w:rPr>
          <w:t xml:space="preserve"> far more convenient to use as there would be no additional downloads required in this scenario.</w:t>
        </w:r>
      </w:ins>
    </w:p>
    <w:p w14:paraId="094BAB0F" w14:textId="36EE15D2" w:rsidR="00D44005" w:rsidRDefault="00D44005" w:rsidP="003440B5">
      <w:pPr>
        <w:rPr>
          <w:ins w:id="3965" w:author="Gerard Blanco Bernal (Student)" w:date="2022-04-14T11:36:00Z"/>
          <w:iCs/>
        </w:rPr>
      </w:pPr>
    </w:p>
    <w:p w14:paraId="66C7FC0B" w14:textId="43FC1752" w:rsidR="00D44005" w:rsidRDefault="00D44005" w:rsidP="003440B5">
      <w:pPr>
        <w:rPr>
          <w:ins w:id="3966" w:author="Gerard Blanco Bernal (Student)" w:date="2022-04-14T11:45:00Z"/>
          <w:iCs/>
        </w:rPr>
      </w:pPr>
      <w:ins w:id="3967" w:author="Gerard Blanco Bernal (Student)" w:date="2022-04-14T11:36:00Z">
        <w:r>
          <w:rPr>
            <w:iCs/>
          </w:rPr>
          <w:t xml:space="preserve">The </w:t>
        </w:r>
      </w:ins>
      <w:r w:rsidR="00EE2D55">
        <w:rPr>
          <w:iCs/>
        </w:rPr>
        <w:t>ChatBot</w:t>
      </w:r>
      <w:ins w:id="3968" w:author="Gerard Blanco Bernal (Student)" w:date="2022-04-14T11:36:00Z">
        <w:r>
          <w:rPr>
            <w:iCs/>
          </w:rPr>
          <w:t xml:space="preserve"> provides a clean interface for the prototype with simple </w:t>
        </w:r>
      </w:ins>
      <w:ins w:id="3969" w:author="Gerard Blanco Bernal (Student)" w:date="2022-04-14T11:39:00Z">
        <w:r>
          <w:rPr>
            <w:iCs/>
          </w:rPr>
          <w:t xml:space="preserve">hard-coded </w:t>
        </w:r>
      </w:ins>
      <w:ins w:id="3970" w:author="Gerard Blanco Bernal (Student)" w:date="2022-04-14T11:36:00Z">
        <w:r>
          <w:rPr>
            <w:iCs/>
          </w:rPr>
          <w:t xml:space="preserve">commands that encompass most of the available functionality. Additionally, its natural language processing ability makes the </w:t>
        </w:r>
      </w:ins>
      <w:r w:rsidR="00EE2D55">
        <w:rPr>
          <w:iCs/>
        </w:rPr>
        <w:t>ChatBot</w:t>
      </w:r>
      <w:ins w:id="3971" w:author="Gerard Blanco Bernal (Student)" w:date="2022-04-14T11:36:00Z">
        <w:r>
          <w:rPr>
            <w:iCs/>
          </w:rPr>
          <w:t xml:space="preserve"> fe</w:t>
        </w:r>
      </w:ins>
      <w:ins w:id="3972" w:author="Gerard Blanco Bernal (Student)" w:date="2022-04-14T11:37:00Z">
        <w:r>
          <w:rPr>
            <w:iCs/>
          </w:rPr>
          <w:t xml:space="preserve">el more genuine and intelligent, acting almost like a gardening partner as opposed to a cold piece of technology. Although </w:t>
        </w:r>
      </w:ins>
      <w:ins w:id="3973" w:author="Gerard Blanco Bernal (Student)" w:date="2022-04-14T11:38:00Z">
        <w:r>
          <w:rPr>
            <w:iCs/>
          </w:rPr>
          <w:t xml:space="preserve">the </w:t>
        </w:r>
      </w:ins>
      <w:r w:rsidR="00EE2D55">
        <w:rPr>
          <w:iCs/>
        </w:rPr>
        <w:t>ChatBot</w:t>
      </w:r>
      <w:ins w:id="3974" w:author="Gerard Blanco Bernal (Student)" w:date="2022-04-14T11:38:00Z">
        <w:r>
          <w:rPr>
            <w:iCs/>
          </w:rPr>
          <w:t xml:space="preserve"> cannot account for every piece of user input that it may receive, it fairs well with generalised system-specific queries and commands.</w:t>
        </w:r>
      </w:ins>
    </w:p>
    <w:p w14:paraId="309C2107" w14:textId="77777777" w:rsidR="00A21173" w:rsidRDefault="00A21173" w:rsidP="003440B5">
      <w:pPr>
        <w:rPr>
          <w:ins w:id="3975" w:author="Gerard Blanco Bernal (Student)" w:date="2022-04-14T11:40:00Z"/>
          <w:iCs/>
        </w:rPr>
      </w:pPr>
    </w:p>
    <w:p w14:paraId="48476678" w14:textId="578C7F33" w:rsidR="005314C7" w:rsidRDefault="005314C7" w:rsidP="003440B5">
      <w:pPr>
        <w:rPr>
          <w:ins w:id="3976" w:author="Gerard Blanco Bernal (Student)" w:date="2022-04-14T11:47:00Z"/>
          <w:iCs/>
        </w:rPr>
      </w:pPr>
      <w:ins w:id="3977" w:author="Gerard Blanco Bernal (Student)" w:date="2022-04-14T11:40:00Z">
        <w:r>
          <w:rPr>
            <w:iCs/>
          </w:rPr>
          <w:t xml:space="preserve">Overall, the Telegram </w:t>
        </w:r>
      </w:ins>
      <w:r w:rsidR="00EE2D55">
        <w:rPr>
          <w:iCs/>
        </w:rPr>
        <w:t>ChatBot</w:t>
      </w:r>
      <w:ins w:id="3978" w:author="Gerard Blanco Bernal (Student)" w:date="2022-04-14T11:40:00Z">
        <w:r>
          <w:rPr>
            <w:iCs/>
          </w:rPr>
          <w:t xml:space="preserve"> can be used a</w:t>
        </w:r>
      </w:ins>
      <w:ins w:id="3979" w:author="Gerard Blanco Bernal (Student)" w:date="2022-04-14T11:46:00Z">
        <w:r w:rsidR="00A21173">
          <w:rPr>
            <w:iCs/>
          </w:rPr>
          <w:t>s a</w:t>
        </w:r>
      </w:ins>
      <w:ins w:id="3980" w:author="Gerard Blanco Bernal (Student)" w:date="2022-04-14T11:40:00Z">
        <w:r>
          <w:rPr>
            <w:iCs/>
          </w:rPr>
          <w:t xml:space="preserve"> simple and </w:t>
        </w:r>
      </w:ins>
      <w:ins w:id="3981" w:author="Gerard Blanco Bernal (Student)" w:date="2022-04-14T11:41:00Z">
        <w:r>
          <w:rPr>
            <w:iCs/>
          </w:rPr>
          <w:t xml:space="preserve">unobtrusive way to check on the greenhouse environmental variables and to </w:t>
        </w:r>
      </w:ins>
      <w:ins w:id="3982" w:author="Gerard Blanco Bernal (Student)" w:date="2022-04-14T11:45:00Z">
        <w:r w:rsidR="00A21173">
          <w:rPr>
            <w:iCs/>
          </w:rPr>
          <w:t xml:space="preserve">provide a friendly </w:t>
        </w:r>
      </w:ins>
      <w:ins w:id="3983" w:author="Gerard Blanco Bernal (Student)" w:date="2022-04-14T11:46:00Z">
        <w:r w:rsidR="00A21173">
          <w:rPr>
            <w:iCs/>
          </w:rPr>
          <w:t xml:space="preserve">growing companion which will alert the end user if it detects any weeds so that </w:t>
        </w:r>
      </w:ins>
      <w:ins w:id="3984" w:author="Gerard Blanco Bernal (Student)" w:date="2022-04-14T11:47:00Z">
        <w:r w:rsidR="00A21173">
          <w:rPr>
            <w:iCs/>
          </w:rPr>
          <w:t xml:space="preserve">these can be removed as soon as possible </w:t>
        </w:r>
      </w:ins>
    </w:p>
    <w:p w14:paraId="43C567E2" w14:textId="28FCB187" w:rsidR="00A21173" w:rsidRDefault="00A21173" w:rsidP="003440B5">
      <w:pPr>
        <w:rPr>
          <w:ins w:id="3985" w:author="Gerard Blanco Bernal (Student)" w:date="2022-04-14T11:47:00Z"/>
          <w:iCs/>
        </w:rPr>
      </w:pPr>
    </w:p>
    <w:p w14:paraId="01334749" w14:textId="77777777" w:rsidR="00A21173" w:rsidRDefault="00A21173" w:rsidP="003440B5">
      <w:pPr>
        <w:rPr>
          <w:ins w:id="3986" w:author="Gerard Blanco Bernal (Student)" w:date="2022-04-14T11:47:00Z"/>
          <w:iCs/>
        </w:rPr>
      </w:pPr>
    </w:p>
    <w:p w14:paraId="01C3AA15" w14:textId="57427F9D" w:rsidR="00A21173" w:rsidRDefault="00A21173" w:rsidP="00A21173">
      <w:pPr>
        <w:rPr>
          <w:ins w:id="3987" w:author="Gerard Blanco Bernal (Student)" w:date="2022-04-14T11:47:00Z"/>
          <w:iCs/>
        </w:rPr>
      </w:pPr>
      <w:ins w:id="3988" w:author="Gerard Blanco Bernal (Student)" w:date="2022-04-14T11:47:00Z">
        <w:r>
          <w:rPr>
            <w:b/>
            <w:bCs/>
            <w:iCs/>
          </w:rPr>
          <w:t>7.2 Weed Detection</w:t>
        </w:r>
      </w:ins>
    </w:p>
    <w:p w14:paraId="3778DC6C" w14:textId="27427AB0" w:rsidR="00A21173" w:rsidRDefault="00A21173" w:rsidP="003440B5">
      <w:pPr>
        <w:rPr>
          <w:ins w:id="3989" w:author="Gerard Blanco Bernal (Student)" w:date="2022-04-14T11:47:00Z"/>
          <w:iCs/>
        </w:rPr>
      </w:pPr>
    </w:p>
    <w:p w14:paraId="3C696A23" w14:textId="35CBF3E1" w:rsidR="00A21173" w:rsidRDefault="00A21173" w:rsidP="003440B5">
      <w:pPr>
        <w:rPr>
          <w:ins w:id="3990" w:author="Gerard Blanco Bernal (Student)" w:date="2022-04-14T11:48:00Z"/>
          <w:iCs/>
        </w:rPr>
      </w:pPr>
      <w:ins w:id="3991" w:author="Gerard Blanco Bernal (Student)" w:date="2022-04-14T11:47:00Z">
        <w:r>
          <w:rPr>
            <w:iCs/>
          </w:rPr>
          <w:t xml:space="preserve">Though this feature </w:t>
        </w:r>
      </w:ins>
      <w:ins w:id="3992" w:author="Gerard Blanco Bernal (Student)" w:date="2022-04-14T11:48:00Z">
        <w:r>
          <w:rPr>
            <w:iCs/>
          </w:rPr>
          <w:t xml:space="preserve">primarily </w:t>
        </w:r>
      </w:ins>
      <w:ins w:id="3993" w:author="Gerard Blanco Bernal (Student)" w:date="2022-04-14T11:47:00Z">
        <w:r>
          <w:rPr>
            <w:iCs/>
          </w:rPr>
          <w:t xml:space="preserve">works off the groundwork that the Telegram </w:t>
        </w:r>
      </w:ins>
      <w:r w:rsidR="00EE2D55">
        <w:rPr>
          <w:iCs/>
        </w:rPr>
        <w:t>ChatBot</w:t>
      </w:r>
      <w:ins w:id="3994" w:author="Gerard Blanco Bernal (Student)" w:date="2022-04-14T11:47:00Z">
        <w:r>
          <w:rPr>
            <w:iCs/>
          </w:rPr>
          <w:t xml:space="preserve"> lays, </w:t>
        </w:r>
      </w:ins>
      <w:ins w:id="3995" w:author="Gerard Blanco Bernal (Student)" w:date="2022-04-14T11:48:00Z">
        <w:r>
          <w:rPr>
            <w:iCs/>
          </w:rPr>
          <w:t>it’s complex enough to warrant its own dedicated section.</w:t>
        </w:r>
      </w:ins>
    </w:p>
    <w:p w14:paraId="72791839" w14:textId="2AA335B9" w:rsidR="00A21173" w:rsidRDefault="00A21173" w:rsidP="003440B5">
      <w:pPr>
        <w:rPr>
          <w:ins w:id="3996" w:author="Gerard Blanco Bernal (Student)" w:date="2022-04-14T11:48:00Z"/>
          <w:iCs/>
        </w:rPr>
      </w:pPr>
    </w:p>
    <w:p w14:paraId="5250CD27" w14:textId="056FBC56" w:rsidR="00A21173" w:rsidRDefault="00A21173" w:rsidP="003440B5">
      <w:pPr>
        <w:rPr>
          <w:ins w:id="3997" w:author="Gerard Blanco Bernal (Student)" w:date="2022-04-14T13:04:00Z"/>
          <w:iCs/>
        </w:rPr>
      </w:pPr>
      <w:ins w:id="3998" w:author="Gerard Blanco Bernal (Student)" w:date="2022-04-14T11:48:00Z">
        <w:r>
          <w:rPr>
            <w:iCs/>
          </w:rPr>
          <w:t>The weed detection capabilities of the system allow for the camera module connected to the R</w:t>
        </w:r>
      </w:ins>
      <w:ins w:id="3999" w:author="Gerard Blanco Bernal (Student)" w:date="2022-04-14T11:49:00Z">
        <w:r>
          <w:rPr>
            <w:iCs/>
          </w:rPr>
          <w:t>aspberry Pi</w:t>
        </w:r>
      </w:ins>
      <w:ins w:id="4000" w:author="Gerard Blanco Bernal (Student)" w:date="2022-04-14T13:02:00Z">
        <w:r w:rsidR="00A35071">
          <w:rPr>
            <w:iCs/>
          </w:rPr>
          <w:t xml:space="preserve"> to detect weeds in a given space. Though </w:t>
        </w:r>
      </w:ins>
      <w:ins w:id="4001" w:author="Gerard Blanco Bernal (Student)" w:date="2022-04-14T13:03:00Z">
        <w:r w:rsidR="00A35071">
          <w:rPr>
            <w:iCs/>
          </w:rPr>
          <w:t>the object detection model was only trained on a single species of weed, it has proven to generalise well to similar varieties and can therefore be easily improved so as to account for a larger number of weeds.</w:t>
        </w:r>
      </w:ins>
      <w:ins w:id="4002" w:author="Gerard Blanco Bernal (Student)" w:date="2022-04-14T13:04:00Z">
        <w:r w:rsidR="00A35071">
          <w:rPr>
            <w:iCs/>
          </w:rPr>
          <w:t xml:space="preserve"> </w:t>
        </w:r>
      </w:ins>
    </w:p>
    <w:p w14:paraId="2A98DA07" w14:textId="44F10D84" w:rsidR="00A35071" w:rsidRDefault="00A35071" w:rsidP="003440B5">
      <w:pPr>
        <w:rPr>
          <w:ins w:id="4003" w:author="Gerard Blanco Bernal (Student)" w:date="2022-04-14T13:04:00Z"/>
          <w:iCs/>
        </w:rPr>
      </w:pPr>
    </w:p>
    <w:p w14:paraId="6EA06C06" w14:textId="6B099702" w:rsidR="00A35071" w:rsidRDefault="00A35071" w:rsidP="003440B5">
      <w:pPr>
        <w:rPr>
          <w:ins w:id="4004" w:author="Gerard Blanco Bernal (Student)" w:date="2022-04-14T13:05:00Z"/>
          <w:iCs/>
        </w:rPr>
      </w:pPr>
      <w:ins w:id="4005" w:author="Gerard Blanco Bernal (Student)" w:date="2022-04-14T13:04:00Z">
        <w:r>
          <w:rPr>
            <w:iCs/>
          </w:rPr>
          <w:t xml:space="preserve">When the Raspberry Pi detects a weed in </w:t>
        </w:r>
      </w:ins>
      <w:ins w:id="4006" w:author="Gerard Blanco Bernal (Student)" w:date="2022-05-01T16:00:00Z">
        <w:r w:rsidR="00D83A22">
          <w:rPr>
            <w:iCs/>
          </w:rPr>
          <w:t xml:space="preserve">a </w:t>
        </w:r>
      </w:ins>
      <w:ins w:id="4007" w:author="Gerard Blanco Bernal (Student)" w:date="2022-04-14T13:04:00Z">
        <w:r>
          <w:rPr>
            <w:iCs/>
          </w:rPr>
          <w:t xml:space="preserve">frame, it will send a message to the user via the Telegram </w:t>
        </w:r>
      </w:ins>
      <w:r w:rsidR="00EE2D55">
        <w:rPr>
          <w:iCs/>
        </w:rPr>
        <w:t>ChatBot</w:t>
      </w:r>
      <w:ins w:id="4008" w:author="Gerard Blanco Bernal (Student)" w:date="2022-04-14T13:04:00Z">
        <w:r>
          <w:rPr>
            <w:iCs/>
          </w:rPr>
          <w:t xml:space="preserve"> notifying them of the possibility of a weed growing within thei</w:t>
        </w:r>
      </w:ins>
      <w:ins w:id="4009" w:author="Gerard Blanco Bernal (Student)" w:date="2022-04-14T13:05:00Z">
        <w:r>
          <w:rPr>
            <w:iCs/>
          </w:rPr>
          <w:t>r crops.</w:t>
        </w:r>
      </w:ins>
    </w:p>
    <w:p w14:paraId="24734B0B" w14:textId="7612B671" w:rsidR="00A35071" w:rsidRDefault="00A35071" w:rsidP="003440B5">
      <w:pPr>
        <w:rPr>
          <w:ins w:id="4010" w:author="Gerard Blanco Bernal (Student)" w:date="2022-04-14T13:05:00Z"/>
          <w:iCs/>
        </w:rPr>
      </w:pPr>
    </w:p>
    <w:p w14:paraId="46EDF7E6" w14:textId="1A4D0A04" w:rsidR="00A35071" w:rsidRDefault="00A35071" w:rsidP="003440B5">
      <w:pPr>
        <w:rPr>
          <w:ins w:id="4011" w:author="Gerard Blanco Bernal (Student)" w:date="2022-04-12T12:42:00Z"/>
          <w:iCs/>
        </w:rPr>
      </w:pPr>
      <w:ins w:id="4012" w:author="Gerard Blanco Bernal (Student)" w:date="2022-04-14T13:05:00Z">
        <w:r>
          <w:rPr>
            <w:iCs/>
          </w:rPr>
          <w:t>This feature is trained to recognise three distinct life-cycle stages of the same weed in order to maximise the possibility of the weed being detected prior to the seeds scattering throughout the greenhouse.</w:t>
        </w:r>
      </w:ins>
    </w:p>
    <w:p w14:paraId="2E45BBCB" w14:textId="44422E11" w:rsidR="00153813" w:rsidRDefault="00153813" w:rsidP="003440B5">
      <w:pPr>
        <w:rPr>
          <w:ins w:id="4013" w:author="Gerard Blanco Bernal (Student)" w:date="2022-04-12T12:42:00Z"/>
          <w:iCs/>
        </w:rPr>
      </w:pPr>
    </w:p>
    <w:p w14:paraId="7D0BCBBD" w14:textId="77777777" w:rsidR="00065A6C" w:rsidRPr="00153813" w:rsidRDefault="00065A6C" w:rsidP="003440B5">
      <w:pPr>
        <w:rPr>
          <w:iCs/>
          <w:rPrChange w:id="4014" w:author="Gerard Blanco Bernal (Student)" w:date="2022-04-12T12:42:00Z">
            <w:rPr>
              <w:i/>
            </w:rPr>
          </w:rPrChange>
        </w:rPr>
      </w:pPr>
    </w:p>
    <w:p w14:paraId="7EDC20FA" w14:textId="61DB5893" w:rsidR="003440B5" w:rsidRPr="000A42F8" w:rsidRDefault="003440B5" w:rsidP="003440B5">
      <w:pPr>
        <w:pStyle w:val="Heading1"/>
        <w:numPr>
          <w:ilvl w:val="0"/>
          <w:numId w:val="17"/>
        </w:numPr>
      </w:pPr>
      <w:del w:id="4015" w:author="Gerard Blanco Bernal (Student)" w:date="2022-04-14T13:06:00Z">
        <w:r w:rsidDel="00A35071">
          <w:delText>Appraisal</w:delText>
        </w:r>
      </w:del>
      <w:ins w:id="4016" w:author="Gerard Blanco Bernal (Student)" w:date="2022-04-14T13:06:00Z">
        <w:r w:rsidR="00A35071">
          <w:t>Summary and Conclusions</w:t>
        </w:r>
      </w:ins>
    </w:p>
    <w:p w14:paraId="1B112B28" w14:textId="74BEDC7F" w:rsidR="00962ACC" w:rsidDel="00A35071" w:rsidRDefault="003440B5" w:rsidP="003440B5">
      <w:pPr>
        <w:rPr>
          <w:del w:id="4017" w:author="Gerard Blanco Bernal (Student)" w:date="2022-04-14T13:06:00Z"/>
          <w:color w:val="000000"/>
          <w:szCs w:val="19"/>
        </w:rPr>
      </w:pPr>
      <w:del w:id="4018" w:author="Gerard Blanco Bernal (Student)" w:date="2022-04-14T13:06:00Z">
        <w:r w:rsidRPr="003440B5" w:rsidDel="00A35071">
          <w:rPr>
            <w:color w:val="000000"/>
            <w:szCs w:val="19"/>
          </w:rPr>
          <w:delText xml:space="preserve">Provide a critical appraisal of the project. The question that I would pose to you here is as follows: if you were doing the whole project again, what would you do differently, what would you do the same, what advice would you give to others if they were doing the same project? Here you </w:delText>
        </w:r>
        <w:r w:rsidDel="00A35071">
          <w:rPr>
            <w:color w:val="000000"/>
            <w:szCs w:val="19"/>
          </w:rPr>
          <w:delText>should</w:delText>
        </w:r>
        <w:r w:rsidRPr="003440B5" w:rsidDel="00A35071">
          <w:rPr>
            <w:color w:val="000000"/>
            <w:szCs w:val="19"/>
          </w:rPr>
          <w:delText xml:space="preserve"> reflect on the entirety of your project including your choice of technologies, your implementation decisions, and the project plan. W</w:delText>
        </w:r>
        <w:r w:rsidDel="00A35071">
          <w:rPr>
            <w:color w:val="000000"/>
            <w:szCs w:val="19"/>
          </w:rPr>
          <w:delText>ith the benefit of hindsight, w</w:delText>
        </w:r>
        <w:r w:rsidRPr="003440B5" w:rsidDel="00A35071">
          <w:rPr>
            <w:color w:val="000000"/>
            <w:szCs w:val="19"/>
          </w:rPr>
          <w:delText>hat are the lessons learned during the project and the evaluation</w:delText>
        </w:r>
        <w:r w:rsidDel="00A35071">
          <w:rPr>
            <w:color w:val="000000"/>
            <w:szCs w:val="19"/>
          </w:rPr>
          <w:delText xml:space="preserve"> </w:delText>
        </w:r>
        <w:r w:rsidRPr="003440B5" w:rsidDel="00A35071">
          <w:rPr>
            <w:color w:val="000000"/>
            <w:szCs w:val="19"/>
          </w:rPr>
          <w:delText>of the final product and the process of its production (including a review of the plan and any deviations from it)</w:delText>
        </w:r>
        <w:r w:rsidDel="00A35071">
          <w:rPr>
            <w:color w:val="000000"/>
            <w:szCs w:val="19"/>
          </w:rPr>
          <w:delText xml:space="preserve">. Also consider what have been the most useful learning aspects for you. </w:delText>
        </w:r>
      </w:del>
    </w:p>
    <w:p w14:paraId="5340D44C" w14:textId="4619B0D3" w:rsidR="00060452" w:rsidRDefault="00060452" w:rsidP="00C635FE">
      <w:pPr>
        <w:rPr>
          <w:ins w:id="4019" w:author="Gerard Blanco Bernal (Student)" w:date="2022-04-14T13:22:00Z"/>
          <w:color w:val="000000"/>
          <w:szCs w:val="19"/>
        </w:rPr>
      </w:pPr>
    </w:p>
    <w:p w14:paraId="62A15A67" w14:textId="09F9F621" w:rsidR="00060452" w:rsidRDefault="00060452" w:rsidP="00C635FE">
      <w:pPr>
        <w:rPr>
          <w:ins w:id="4020" w:author="Gerard Blanco Bernal (Student)" w:date="2022-04-14T13:21:00Z"/>
          <w:color w:val="000000"/>
          <w:szCs w:val="19"/>
        </w:rPr>
      </w:pPr>
      <w:ins w:id="4021" w:author="Gerard Blanco Bernal (Student)" w:date="2022-04-14T13:22:00Z">
        <w:r>
          <w:rPr>
            <w:color w:val="000000"/>
            <w:szCs w:val="19"/>
          </w:rPr>
          <w:t>After a thorough background research</w:t>
        </w:r>
      </w:ins>
      <w:ins w:id="4022" w:author="Gerard Blanco Bernal (Student)" w:date="2022-04-14T13:23:00Z">
        <w:r w:rsidR="004C4FE5">
          <w:rPr>
            <w:color w:val="000000"/>
            <w:szCs w:val="19"/>
          </w:rPr>
          <w:t xml:space="preserve">, the researcher aimed to </w:t>
        </w:r>
      </w:ins>
      <w:ins w:id="4023" w:author="Gerard Blanco Bernal (Student)" w:date="2022-04-14T13:24:00Z">
        <w:r w:rsidR="004C4FE5">
          <w:rPr>
            <w:color w:val="000000"/>
            <w:szCs w:val="19"/>
          </w:rPr>
          <w:t>take advantage of the</w:t>
        </w:r>
      </w:ins>
      <w:ins w:id="4024" w:author="Gerard Blanco Bernal (Student)" w:date="2022-04-14T13:31:00Z">
        <w:r w:rsidR="00DD623C" w:rsidRPr="00DD623C">
          <w:rPr>
            <w:color w:val="000000"/>
            <w:szCs w:val="19"/>
          </w:rPr>
          <w:t xml:space="preserve"> existing literature and products on the market</w:t>
        </w:r>
        <w:r w:rsidR="00DD623C">
          <w:rPr>
            <w:color w:val="000000"/>
            <w:szCs w:val="19"/>
          </w:rPr>
          <w:t xml:space="preserve"> in order to develop a unique </w:t>
        </w:r>
      </w:ins>
      <w:ins w:id="4025" w:author="Gerard Blanco Bernal (Student)" w:date="2022-04-14T13:32:00Z">
        <w:r w:rsidR="00DD623C">
          <w:rPr>
            <w:color w:val="000000"/>
            <w:szCs w:val="19"/>
          </w:rPr>
          <w:t>solution that could take the best of</w:t>
        </w:r>
      </w:ins>
      <w:ins w:id="4026" w:author="Gerard Blanco Bernal (Student)" w:date="2022-04-14T13:33:00Z">
        <w:r w:rsidR="00DD623C">
          <w:rPr>
            <w:color w:val="000000"/>
            <w:szCs w:val="19"/>
          </w:rPr>
          <w:t xml:space="preserve"> </w:t>
        </w:r>
      </w:ins>
      <w:ins w:id="4027" w:author="Gerard Blanco Bernal (Student)" w:date="2022-04-14T13:36:00Z">
        <w:r w:rsidR="006A6504">
          <w:rPr>
            <w:color w:val="000000"/>
            <w:szCs w:val="19"/>
          </w:rPr>
          <w:t>the existing prototypes, and provide additional functionality too.</w:t>
        </w:r>
      </w:ins>
    </w:p>
    <w:p w14:paraId="7342007D" w14:textId="77777777" w:rsidR="00060452" w:rsidRDefault="00060452" w:rsidP="00C635FE">
      <w:pPr>
        <w:rPr>
          <w:ins w:id="4028" w:author="Gerard Blanco Bernal (Student)" w:date="2022-04-14T13:06:00Z"/>
          <w:color w:val="000000"/>
          <w:szCs w:val="19"/>
        </w:rPr>
      </w:pPr>
    </w:p>
    <w:p w14:paraId="155E6EBD" w14:textId="1586A6B2" w:rsidR="00A35071" w:rsidRDefault="006A6504" w:rsidP="003440B5">
      <w:pPr>
        <w:rPr>
          <w:ins w:id="4029" w:author="Gerard Blanco Bernal (Student)" w:date="2022-04-14T13:37:00Z"/>
          <w:color w:val="000000"/>
          <w:szCs w:val="19"/>
        </w:rPr>
      </w:pPr>
      <w:ins w:id="4030" w:author="Gerard Blanco Bernal (Student)" w:date="2022-04-14T13:37:00Z">
        <w:r w:rsidRPr="006A6504">
          <w:rPr>
            <w:color w:val="000000"/>
            <w:szCs w:val="19"/>
          </w:rPr>
          <w:t>The measures taken by the researcher to develop an automated greenhouse in order to aid newly started gardeners has culminated into a physical computing-based solution for the environmental control needed in a greenhouse to succeed with sowing and reaping crops. The prototype has alleviated the difficulties which many gardeners face when first taking up horticulture.</w:t>
        </w:r>
      </w:ins>
    </w:p>
    <w:p w14:paraId="69B5B598" w14:textId="7B046FE1" w:rsidR="006A6504" w:rsidRDefault="006A6504" w:rsidP="003440B5">
      <w:pPr>
        <w:rPr>
          <w:ins w:id="4031" w:author="Gerard Blanco Bernal (Student)" w:date="2022-04-14T13:37:00Z"/>
          <w:color w:val="000000"/>
          <w:szCs w:val="19"/>
        </w:rPr>
      </w:pPr>
    </w:p>
    <w:p w14:paraId="74450338" w14:textId="7D5E7FE2" w:rsidR="006A6504" w:rsidRDefault="006A6504" w:rsidP="003440B5">
      <w:pPr>
        <w:rPr>
          <w:ins w:id="4032" w:author="Gerard Blanco Bernal (Student)" w:date="2022-04-14T13:52:00Z"/>
          <w:color w:val="000000"/>
          <w:szCs w:val="19"/>
        </w:rPr>
      </w:pPr>
      <w:ins w:id="4033" w:author="Gerard Blanco Bernal (Student)" w:date="2022-04-14T13:37:00Z">
        <w:r>
          <w:rPr>
            <w:color w:val="000000"/>
            <w:szCs w:val="19"/>
          </w:rPr>
          <w:t xml:space="preserve">The </w:t>
        </w:r>
      </w:ins>
      <w:ins w:id="4034" w:author="Gerard Blanco Bernal (Student)" w:date="2022-04-14T13:47:00Z">
        <w:r w:rsidR="00C91298">
          <w:rPr>
            <w:color w:val="000000"/>
            <w:szCs w:val="19"/>
          </w:rPr>
          <w:t>three main features</w:t>
        </w:r>
      </w:ins>
      <w:ins w:id="4035" w:author="Gerard Blanco Bernal (Student)" w:date="2022-04-14T13:49:00Z">
        <w:r w:rsidR="00C36120">
          <w:rPr>
            <w:color w:val="000000"/>
            <w:szCs w:val="19"/>
          </w:rPr>
          <w:t xml:space="preserve"> (environmental control, </w:t>
        </w:r>
      </w:ins>
      <w:r w:rsidR="00EE2D55">
        <w:rPr>
          <w:color w:val="000000"/>
          <w:szCs w:val="19"/>
        </w:rPr>
        <w:t>ChatBot</w:t>
      </w:r>
      <w:ins w:id="4036" w:author="Gerard Blanco Bernal (Student)" w:date="2022-04-14T13:49:00Z">
        <w:r w:rsidR="00C36120">
          <w:rPr>
            <w:color w:val="000000"/>
            <w:szCs w:val="19"/>
          </w:rPr>
          <w:t xml:space="preserve"> and weed detection)</w:t>
        </w:r>
      </w:ins>
      <w:ins w:id="4037" w:author="Gerard Blanco Bernal (Student)" w:date="2022-04-14T13:47:00Z">
        <w:r w:rsidR="00C91298">
          <w:rPr>
            <w:color w:val="000000"/>
            <w:szCs w:val="19"/>
          </w:rPr>
          <w:t xml:space="preserve"> of the prototype work together </w:t>
        </w:r>
      </w:ins>
      <w:ins w:id="4038" w:author="Gerard Blanco Bernal (Student)" w:date="2022-04-14T13:48:00Z">
        <w:r w:rsidR="00C36120">
          <w:rPr>
            <w:color w:val="000000"/>
            <w:szCs w:val="19"/>
          </w:rPr>
          <w:t>in a well-coordinated manner</w:t>
        </w:r>
      </w:ins>
      <w:ins w:id="4039" w:author="Gerard Blanco Bernal (Student)" w:date="2022-04-14T13:50:00Z">
        <w:r w:rsidR="00C36120">
          <w:rPr>
            <w:color w:val="000000"/>
            <w:szCs w:val="19"/>
          </w:rPr>
          <w:t>. The prototype is adaptable to a wide range of greenhouse de</w:t>
        </w:r>
      </w:ins>
      <w:ins w:id="4040" w:author="Gerard Blanco Bernal (Student)" w:date="2022-05-01T16:02:00Z">
        <w:r w:rsidR="00323668">
          <w:rPr>
            <w:color w:val="000000"/>
            <w:szCs w:val="19"/>
          </w:rPr>
          <w:t>s</w:t>
        </w:r>
      </w:ins>
      <w:ins w:id="4041" w:author="Gerard Blanco Bernal (Student)" w:date="2022-04-14T13:50:00Z">
        <w:r w:rsidR="00C36120">
          <w:rPr>
            <w:color w:val="000000"/>
            <w:szCs w:val="19"/>
          </w:rPr>
          <w:t>igns, so the researcher was confident that it could be used as an add-on to a gardener’s pre-existing greenhouse as much as</w:t>
        </w:r>
      </w:ins>
      <w:ins w:id="4042" w:author="Gerard Blanco Bernal (Student)" w:date="2022-04-14T13:51:00Z">
        <w:r w:rsidR="00C36120">
          <w:rPr>
            <w:color w:val="000000"/>
            <w:szCs w:val="19"/>
          </w:rPr>
          <w:t xml:space="preserve"> it could work if it was to be sold as a greenhouse and an</w:t>
        </w:r>
      </w:ins>
      <w:ins w:id="4043" w:author="Gerard Blanco Bernal (Student)" w:date="2022-04-14T13:52:00Z">
        <w:r w:rsidR="00C36120">
          <w:rPr>
            <w:color w:val="000000"/>
            <w:szCs w:val="19"/>
          </w:rPr>
          <w:t xml:space="preserve"> automated</w:t>
        </w:r>
      </w:ins>
      <w:ins w:id="4044" w:author="Gerard Blanco Bernal (Student)" w:date="2022-04-14T13:51:00Z">
        <w:r w:rsidR="00C36120">
          <w:rPr>
            <w:color w:val="000000"/>
            <w:szCs w:val="19"/>
          </w:rPr>
          <w:t xml:space="preserve"> system </w:t>
        </w:r>
      </w:ins>
      <w:ins w:id="4045" w:author="Gerard Blanco Bernal (Student)" w:date="2022-04-14T13:52:00Z">
        <w:r w:rsidR="00C36120">
          <w:rPr>
            <w:color w:val="000000"/>
            <w:szCs w:val="19"/>
          </w:rPr>
          <w:t xml:space="preserve">all </w:t>
        </w:r>
      </w:ins>
      <w:ins w:id="4046" w:author="Gerard Blanco Bernal (Student)" w:date="2022-04-14T13:51:00Z">
        <w:r w:rsidR="00C36120">
          <w:rPr>
            <w:color w:val="000000"/>
            <w:szCs w:val="19"/>
          </w:rPr>
          <w:t>together.</w:t>
        </w:r>
      </w:ins>
    </w:p>
    <w:p w14:paraId="2D2CFF81" w14:textId="3252CF28" w:rsidR="00C36120" w:rsidRDefault="00C36120" w:rsidP="003440B5">
      <w:pPr>
        <w:rPr>
          <w:ins w:id="4047" w:author="Gerard Blanco Bernal (Student)" w:date="2022-04-14T13:52:00Z"/>
          <w:color w:val="000000"/>
          <w:szCs w:val="19"/>
        </w:rPr>
      </w:pPr>
    </w:p>
    <w:p w14:paraId="28BBD5BE" w14:textId="77777777" w:rsidR="00E240CE" w:rsidRDefault="00C36120" w:rsidP="003440B5">
      <w:pPr>
        <w:rPr>
          <w:ins w:id="4048" w:author="Gerard Blanco Bernal (Student)" w:date="2022-04-14T14:21:00Z"/>
          <w:color w:val="000000"/>
          <w:szCs w:val="19"/>
        </w:rPr>
      </w:pPr>
      <w:ins w:id="4049" w:author="Gerard Blanco Bernal (Student)" w:date="2022-04-14T13:52:00Z">
        <w:r>
          <w:rPr>
            <w:color w:val="000000"/>
            <w:szCs w:val="19"/>
          </w:rPr>
          <w:lastRenderedPageBreak/>
          <w:t xml:space="preserve">The report provided a means of reflection and helped the researcher </w:t>
        </w:r>
      </w:ins>
      <w:ins w:id="4050" w:author="Gerard Blanco Bernal (Student)" w:date="2022-04-14T13:53:00Z">
        <w:r>
          <w:rPr>
            <w:color w:val="000000"/>
            <w:szCs w:val="19"/>
          </w:rPr>
          <w:t xml:space="preserve">understand the </w:t>
        </w:r>
        <w:r w:rsidR="00254DFF">
          <w:rPr>
            <w:color w:val="000000"/>
            <w:szCs w:val="19"/>
          </w:rPr>
          <w:t xml:space="preserve">positive qualities and drawbacks of the developed prototype. Though its limitations are </w:t>
        </w:r>
      </w:ins>
      <w:ins w:id="4051" w:author="Gerard Blanco Bernal (Student)" w:date="2022-04-14T13:57:00Z">
        <w:r w:rsidR="00254DFF">
          <w:rPr>
            <w:color w:val="000000"/>
            <w:szCs w:val="19"/>
          </w:rPr>
          <w:t>not many</w:t>
        </w:r>
      </w:ins>
      <w:ins w:id="4052" w:author="Gerard Blanco Bernal (Student)" w:date="2022-04-14T13:53:00Z">
        <w:r w:rsidR="00254DFF">
          <w:rPr>
            <w:color w:val="000000"/>
            <w:szCs w:val="19"/>
          </w:rPr>
          <w:t>, there is plenty of room for improvement</w:t>
        </w:r>
      </w:ins>
      <w:ins w:id="4053" w:author="Gerard Blanco Bernal (Student)" w:date="2022-04-14T13:54:00Z">
        <w:r w:rsidR="00254DFF">
          <w:rPr>
            <w:color w:val="000000"/>
            <w:szCs w:val="19"/>
          </w:rPr>
          <w:t>, and even more room for reconsideration of the technology used and features implemented</w:t>
        </w:r>
      </w:ins>
      <w:ins w:id="4054" w:author="Gerard Blanco Bernal (Student)" w:date="2022-04-14T13:58:00Z">
        <w:r w:rsidR="00254DFF">
          <w:rPr>
            <w:color w:val="000000"/>
            <w:szCs w:val="19"/>
          </w:rPr>
          <w:t>, this is further discussed in Section 9</w:t>
        </w:r>
      </w:ins>
      <w:ins w:id="4055" w:author="Gerard Blanco Bernal (Student)" w:date="2022-04-14T13:54:00Z">
        <w:r w:rsidR="00254DFF">
          <w:rPr>
            <w:color w:val="000000"/>
            <w:szCs w:val="19"/>
          </w:rPr>
          <w:t>.</w:t>
        </w:r>
      </w:ins>
      <w:ins w:id="4056" w:author="Gerard Blanco Bernal (Student)" w:date="2022-04-14T13:58:00Z">
        <w:r w:rsidR="009C7170">
          <w:rPr>
            <w:color w:val="000000"/>
            <w:szCs w:val="19"/>
          </w:rPr>
          <w:t xml:space="preserve"> </w:t>
        </w:r>
      </w:ins>
    </w:p>
    <w:p w14:paraId="2C26AD55" w14:textId="77777777" w:rsidR="00E240CE" w:rsidRDefault="00E240CE" w:rsidP="003440B5">
      <w:pPr>
        <w:rPr>
          <w:ins w:id="4057" w:author="Gerard Blanco Bernal (Student)" w:date="2022-04-14T14:21:00Z"/>
          <w:color w:val="000000"/>
          <w:szCs w:val="19"/>
        </w:rPr>
      </w:pPr>
    </w:p>
    <w:p w14:paraId="138235C7" w14:textId="3BE4E921" w:rsidR="00D52F42" w:rsidRDefault="009C7170" w:rsidP="00D52F42">
      <w:pPr>
        <w:rPr>
          <w:ins w:id="4058" w:author="Gerard Blanco Bernal (Student)" w:date="2022-04-19T09:16:00Z"/>
          <w:color w:val="000000"/>
          <w:szCs w:val="19"/>
        </w:rPr>
      </w:pPr>
      <w:ins w:id="4059" w:author="Gerard Blanco Bernal (Student)" w:date="2022-04-14T13:58:00Z">
        <w:r>
          <w:rPr>
            <w:color w:val="000000"/>
            <w:szCs w:val="19"/>
          </w:rPr>
          <w:t xml:space="preserve">The outcomes of this individual project </w:t>
        </w:r>
      </w:ins>
      <w:ins w:id="4060" w:author="Gerard Blanco Bernal (Student)" w:date="2022-04-14T14:18:00Z">
        <w:r w:rsidR="00E240CE">
          <w:rPr>
            <w:color w:val="000000"/>
            <w:szCs w:val="19"/>
          </w:rPr>
          <w:t xml:space="preserve">have </w:t>
        </w:r>
      </w:ins>
      <w:ins w:id="4061" w:author="Gerard Blanco Bernal (Student)" w:date="2022-04-14T14:19:00Z">
        <w:r w:rsidR="00E240CE">
          <w:rPr>
            <w:color w:val="000000"/>
            <w:szCs w:val="19"/>
          </w:rPr>
          <w:t>provided an unbiased set of findings that point towards the m</w:t>
        </w:r>
      </w:ins>
      <w:ins w:id="4062" w:author="Gerard Blanco Bernal (Student)" w:date="2022-04-14T14:20:00Z">
        <w:r w:rsidR="00E240CE">
          <w:rPr>
            <w:color w:val="000000"/>
            <w:szCs w:val="19"/>
          </w:rPr>
          <w:t xml:space="preserve">any advantages of greenhouse automation, including the achievable societal impact it could </w:t>
        </w:r>
      </w:ins>
      <w:ins w:id="4063" w:author="Gerard Blanco Bernal (Student)" w:date="2022-04-14T14:21:00Z">
        <w:r w:rsidR="00E240CE">
          <w:rPr>
            <w:color w:val="000000"/>
            <w:szCs w:val="19"/>
          </w:rPr>
          <w:t xml:space="preserve">have. The researcher managed to enhance his </w:t>
        </w:r>
      </w:ins>
      <w:ins w:id="4064" w:author="Gerard Blanco Bernal (Student)" w:date="2022-04-14T14:22:00Z">
        <w:r w:rsidR="00E240CE">
          <w:rPr>
            <w:color w:val="000000"/>
            <w:szCs w:val="19"/>
          </w:rPr>
          <w:t>professional skills due to the technology and tools adopted. Having taken up widely used frameworks for th</w:t>
        </w:r>
      </w:ins>
      <w:ins w:id="4065" w:author="Gerard Blanco Bernal (Student)" w:date="2022-04-14T14:23:00Z">
        <w:r w:rsidR="00E240CE">
          <w:rPr>
            <w:color w:val="000000"/>
            <w:szCs w:val="19"/>
          </w:rPr>
          <w:t xml:space="preserve">e </w:t>
        </w:r>
        <w:r w:rsidR="00906C64">
          <w:rPr>
            <w:color w:val="000000"/>
            <w:szCs w:val="19"/>
          </w:rPr>
          <w:t xml:space="preserve">problems that were tackled, the researcher has gained valuable </w:t>
        </w:r>
      </w:ins>
      <w:ins w:id="4066" w:author="Gerard Blanco Bernal (Student)" w:date="2022-04-14T14:24:00Z">
        <w:r w:rsidR="00906C64">
          <w:rPr>
            <w:color w:val="000000"/>
            <w:szCs w:val="19"/>
          </w:rPr>
          <w:t>experience with these industry standard tools, allowing for a reassessment of the project to be approached from a more knowledgeable perspec</w:t>
        </w:r>
      </w:ins>
      <w:ins w:id="4067" w:author="Gerard Blanco Bernal (Student)" w:date="2022-04-14T14:25:00Z">
        <w:r w:rsidR="00906C64">
          <w:rPr>
            <w:color w:val="000000"/>
            <w:szCs w:val="19"/>
          </w:rPr>
          <w:t>tive. Overall, this project has provided the researcher the chance to merge the overlapping fields of Computer Vision, Artificial Intelligence and Robotics into a single solution</w:t>
        </w:r>
      </w:ins>
      <w:ins w:id="4068" w:author="Gerard Blanco Bernal (Student)" w:date="2022-04-14T14:26:00Z">
        <w:r w:rsidR="00906C64">
          <w:rPr>
            <w:color w:val="000000"/>
            <w:szCs w:val="19"/>
          </w:rPr>
          <w:t xml:space="preserve"> that perfectly encompasses the potential each of these disciplines have when used simultaneously.</w:t>
        </w:r>
      </w:ins>
      <w:ins w:id="4069" w:author="Gerard Blanco Bernal (Student)" w:date="2022-04-14T14:23:00Z">
        <w:r w:rsidR="00906C64">
          <w:rPr>
            <w:color w:val="000000"/>
            <w:szCs w:val="19"/>
          </w:rPr>
          <w:t xml:space="preserve"> </w:t>
        </w:r>
      </w:ins>
    </w:p>
    <w:p w14:paraId="7AFC21EF" w14:textId="497AAECD" w:rsidR="00D52F42" w:rsidRDefault="00D52F42" w:rsidP="00D52F42">
      <w:pPr>
        <w:rPr>
          <w:ins w:id="4070" w:author="Gerard Blanco Bernal (Student)" w:date="2022-04-19T09:16:00Z"/>
          <w:b/>
          <w:bCs/>
          <w:color w:val="000000"/>
          <w:szCs w:val="19"/>
        </w:rPr>
      </w:pPr>
    </w:p>
    <w:p w14:paraId="0290D6B4" w14:textId="026710E5" w:rsidR="00D52F42" w:rsidRDefault="00D52F42" w:rsidP="00D52F42">
      <w:pPr>
        <w:rPr>
          <w:ins w:id="4071" w:author="Gerard Blanco Bernal (Student)" w:date="2022-04-19T09:16:00Z"/>
          <w:color w:val="000000"/>
          <w:szCs w:val="19"/>
        </w:rPr>
      </w:pPr>
      <w:ins w:id="4072" w:author="Gerard Blanco Bernal (Student)" w:date="2022-04-19T09:16:00Z">
        <w:r>
          <w:rPr>
            <w:b/>
            <w:bCs/>
            <w:color w:val="000000"/>
            <w:szCs w:val="19"/>
          </w:rPr>
          <w:t xml:space="preserve">8.1 Changes </w:t>
        </w:r>
      </w:ins>
      <w:ins w:id="4073" w:author="Gerard Blanco Bernal (Student)" w:date="2022-04-19T15:02:00Z">
        <w:r w:rsidR="009F3184">
          <w:rPr>
            <w:b/>
            <w:bCs/>
            <w:color w:val="000000"/>
            <w:szCs w:val="19"/>
          </w:rPr>
          <w:t>in Design and Implementation from</w:t>
        </w:r>
      </w:ins>
      <w:ins w:id="4074" w:author="Gerard Blanco Bernal (Student)" w:date="2022-04-19T09:16:00Z">
        <w:r>
          <w:rPr>
            <w:b/>
            <w:bCs/>
            <w:color w:val="000000"/>
            <w:szCs w:val="19"/>
          </w:rPr>
          <w:t xml:space="preserve"> Mid-Term Report</w:t>
        </w:r>
      </w:ins>
    </w:p>
    <w:p w14:paraId="631DDDAC" w14:textId="0BAEEB8F" w:rsidR="00D52F42" w:rsidRDefault="00D52F42" w:rsidP="00D52F42">
      <w:pPr>
        <w:rPr>
          <w:ins w:id="4075" w:author="Gerard Blanco Bernal (Student)" w:date="2022-04-19T09:16:00Z"/>
          <w:color w:val="000000"/>
          <w:szCs w:val="19"/>
        </w:rPr>
      </w:pPr>
    </w:p>
    <w:p w14:paraId="508F90AF" w14:textId="719AEA8B" w:rsidR="00D52F42" w:rsidRDefault="00C10562" w:rsidP="00D52F42">
      <w:pPr>
        <w:rPr>
          <w:color w:val="000000"/>
          <w:szCs w:val="19"/>
        </w:rPr>
      </w:pPr>
      <w:r>
        <w:rPr>
          <w:color w:val="000000"/>
          <w:szCs w:val="19"/>
        </w:rPr>
        <w:t>The final developed produ</w:t>
      </w:r>
      <w:r w:rsidR="000F4B64">
        <w:rPr>
          <w:color w:val="000000"/>
          <w:szCs w:val="19"/>
        </w:rPr>
        <w:t xml:space="preserve">ct closely resembles the one depicted in the Mid-Term report, however there are various design aspects </w:t>
      </w:r>
      <w:r w:rsidR="001C21F0">
        <w:rPr>
          <w:color w:val="000000"/>
          <w:szCs w:val="19"/>
        </w:rPr>
        <w:t>that</w:t>
      </w:r>
      <w:r w:rsidR="000F4B64">
        <w:rPr>
          <w:color w:val="000000"/>
          <w:szCs w:val="19"/>
        </w:rPr>
        <w:t xml:space="preserve"> changed during the implementation of the syste</w:t>
      </w:r>
      <w:r w:rsidR="00437811">
        <w:rPr>
          <w:color w:val="000000"/>
          <w:szCs w:val="19"/>
        </w:rPr>
        <w:t>m. A</w:t>
      </w:r>
      <w:r w:rsidR="000F4B64">
        <w:rPr>
          <w:color w:val="000000"/>
          <w:szCs w:val="19"/>
        </w:rPr>
        <w:t xml:space="preserve">fter progressively obtaining a deeper understanding </w:t>
      </w:r>
      <w:r w:rsidR="00437811">
        <w:rPr>
          <w:color w:val="000000"/>
          <w:szCs w:val="19"/>
        </w:rPr>
        <w:t xml:space="preserve">of the utilised tools and the </w:t>
      </w:r>
      <w:r w:rsidR="000F4B64">
        <w:rPr>
          <w:color w:val="000000"/>
          <w:szCs w:val="19"/>
        </w:rPr>
        <w:t xml:space="preserve"> </w:t>
      </w:r>
      <w:r w:rsidR="001C21F0">
        <w:rPr>
          <w:color w:val="000000"/>
          <w:szCs w:val="19"/>
        </w:rPr>
        <w:t>project context, some previous design decisions were ultimately discarded and through processes such as the user testing, new user stories were created which gave way for new designs and implementation of these features.</w:t>
      </w:r>
    </w:p>
    <w:p w14:paraId="5F24BBCC" w14:textId="1F457CAB" w:rsidR="001C21F0" w:rsidRDefault="001C21F0" w:rsidP="00D52F42">
      <w:pPr>
        <w:rPr>
          <w:color w:val="000000"/>
          <w:szCs w:val="19"/>
        </w:rPr>
      </w:pPr>
    </w:p>
    <w:p w14:paraId="47CC73C1" w14:textId="02828ACA" w:rsidR="001C21F0" w:rsidRPr="00D52F42" w:rsidRDefault="001C21F0" w:rsidP="00D52F42">
      <w:pPr>
        <w:rPr>
          <w:ins w:id="4076" w:author="Gerard Blanco Bernal (Student)" w:date="2022-04-19T09:16:00Z"/>
          <w:color w:val="000000"/>
          <w:szCs w:val="19"/>
        </w:rPr>
      </w:pPr>
      <w:r>
        <w:rPr>
          <w:color w:val="000000"/>
          <w:szCs w:val="19"/>
        </w:rPr>
        <w:t xml:space="preserve">Firstly, the background context and market </w:t>
      </w:r>
      <w:r w:rsidR="003806DA">
        <w:rPr>
          <w:color w:val="000000"/>
          <w:szCs w:val="19"/>
        </w:rPr>
        <w:t>were</w:t>
      </w:r>
      <w:r>
        <w:rPr>
          <w:color w:val="000000"/>
          <w:szCs w:val="19"/>
        </w:rPr>
        <w:t xml:space="preserve"> studied in far more depth </w:t>
      </w:r>
      <w:r w:rsidR="003806DA">
        <w:rPr>
          <w:color w:val="000000"/>
          <w:szCs w:val="19"/>
        </w:rPr>
        <w:t xml:space="preserve">before finalising the environmental control design which was being worked on at the time of writing the Mid-Term report. This provided the researcher with a wider range of previous, similar, or related work whether it was through journal papers, market research or statistics found online. This vantage point allowed the researcher to </w:t>
      </w:r>
      <w:r w:rsidR="00BD3BBA">
        <w:rPr>
          <w:color w:val="000000"/>
          <w:szCs w:val="19"/>
        </w:rPr>
        <w:t>view and better compare similar systems to the one which was being developed, and helped with the assessment of previously used (common) features in addition to the relevant ethical and social considerations in place.</w:t>
      </w:r>
    </w:p>
    <w:p w14:paraId="391CB70F" w14:textId="65131BFB" w:rsidR="00D52F42" w:rsidRDefault="00D52F42" w:rsidP="00D52F42">
      <w:pPr>
        <w:rPr>
          <w:color w:val="000000"/>
          <w:szCs w:val="19"/>
        </w:rPr>
      </w:pPr>
    </w:p>
    <w:p w14:paraId="31CEF820" w14:textId="77777777" w:rsidR="007D585C" w:rsidRDefault="00BD3BBA" w:rsidP="00D52F42">
      <w:pPr>
        <w:rPr>
          <w:color w:val="000000"/>
          <w:szCs w:val="19"/>
        </w:rPr>
      </w:pPr>
      <w:r>
        <w:rPr>
          <w:color w:val="000000"/>
          <w:szCs w:val="19"/>
        </w:rPr>
        <w:t xml:space="preserve">As described in Section 4.1.1, the initial plans of </w:t>
      </w:r>
      <w:r w:rsidR="007D585C">
        <w:rPr>
          <w:color w:val="000000"/>
          <w:szCs w:val="19"/>
        </w:rPr>
        <w:t xml:space="preserve">diluting liquid fertilizer into the water upon activating the irrigation system were superseded by the more accessible approach of using granulated fertilizers. </w:t>
      </w:r>
    </w:p>
    <w:p w14:paraId="7E062243" w14:textId="77777777" w:rsidR="007D585C" w:rsidRDefault="007D585C" w:rsidP="00D52F42">
      <w:pPr>
        <w:rPr>
          <w:color w:val="000000"/>
          <w:szCs w:val="19"/>
        </w:rPr>
      </w:pPr>
    </w:p>
    <w:p w14:paraId="3AE3E8FD" w14:textId="5719FE99" w:rsidR="001F1C6A" w:rsidRDefault="007D585C">
      <w:pPr>
        <w:rPr>
          <w:ins w:id="4077" w:author="Gerard Blanco Bernal (Student)" w:date="2022-04-29T16:44:00Z"/>
          <w:color w:val="000000"/>
          <w:szCs w:val="19"/>
        </w:rPr>
      </w:pPr>
      <w:r>
        <w:rPr>
          <w:color w:val="000000"/>
          <w:szCs w:val="19"/>
        </w:rPr>
        <w:t xml:space="preserve">Additionally, as the project plan described in the Mid-Term report did not take into account the intelligent </w:t>
      </w:r>
      <w:r w:rsidR="00EE2D55">
        <w:rPr>
          <w:color w:val="000000"/>
          <w:szCs w:val="19"/>
        </w:rPr>
        <w:t>ChatBot</w:t>
      </w:r>
      <w:r>
        <w:rPr>
          <w:color w:val="000000"/>
          <w:szCs w:val="19"/>
        </w:rPr>
        <w:t xml:space="preserve"> or weed detection features, the researcher feels that the</w:t>
      </w:r>
      <w:r w:rsidR="007D5417">
        <w:rPr>
          <w:color w:val="000000"/>
          <w:szCs w:val="19"/>
        </w:rPr>
        <w:t xml:space="preserve"> original</w:t>
      </w:r>
      <w:r>
        <w:rPr>
          <w:color w:val="000000"/>
          <w:szCs w:val="19"/>
        </w:rPr>
        <w:t xml:space="preserve"> technical milestones were slightly </w:t>
      </w:r>
      <w:r w:rsidR="007D5417">
        <w:rPr>
          <w:color w:val="000000"/>
          <w:szCs w:val="19"/>
        </w:rPr>
        <w:t>underwhelming,</w:t>
      </w:r>
      <w:r>
        <w:rPr>
          <w:color w:val="000000"/>
          <w:szCs w:val="19"/>
        </w:rPr>
        <w:t xml:space="preserve"> and they did not reflect </w:t>
      </w:r>
      <w:r w:rsidR="007D5417">
        <w:rPr>
          <w:color w:val="000000"/>
          <w:szCs w:val="19"/>
        </w:rPr>
        <w:t xml:space="preserve">a thorough understanding of the </w:t>
      </w:r>
      <w:r w:rsidR="007D5417">
        <w:rPr>
          <w:color w:val="000000"/>
          <w:szCs w:val="19"/>
        </w:rPr>
        <w:t>desired features to be implemented nor a desire to go above and beyond the</w:t>
      </w:r>
      <w:r w:rsidR="003556AC">
        <w:rPr>
          <w:color w:val="000000"/>
          <w:szCs w:val="19"/>
        </w:rPr>
        <w:t xml:space="preserve"> basic requirements for a system of this nature</w:t>
      </w:r>
      <w:r w:rsidR="007D5417">
        <w:rPr>
          <w:color w:val="000000"/>
          <w:szCs w:val="19"/>
        </w:rPr>
        <w:t>. This is most noticeable in the description of a user messaging system via SMS which is very vaguely described and not evaluated properly.</w:t>
      </w:r>
      <w:r w:rsidR="003556AC">
        <w:rPr>
          <w:color w:val="000000"/>
          <w:szCs w:val="19"/>
        </w:rPr>
        <w:t xml:space="preserve"> In retrospect, the researcher is glad that the final product boasts a variety of additional features which were not originally considered as they have made this prototype all the more unique</w:t>
      </w:r>
      <w:r w:rsidR="00134519">
        <w:rPr>
          <w:color w:val="000000"/>
          <w:szCs w:val="19"/>
        </w:rPr>
        <w:t xml:space="preserve"> and have provided a learning opportunity for a number of industry standard tools in</w:t>
      </w:r>
      <w:r w:rsidR="00FC6267">
        <w:rPr>
          <w:color w:val="000000"/>
          <w:szCs w:val="19"/>
        </w:rPr>
        <w:t xml:space="preserve"> the fields of</w:t>
      </w:r>
      <w:r w:rsidR="00134519">
        <w:rPr>
          <w:color w:val="000000"/>
          <w:szCs w:val="19"/>
        </w:rPr>
        <w:t xml:space="preserve"> Computer Vision, Artificial Intelligence, and Robotics.</w:t>
      </w:r>
    </w:p>
    <w:p w14:paraId="18F72244" w14:textId="77777777" w:rsidR="001F1C6A" w:rsidRDefault="001F1C6A">
      <w:pPr>
        <w:rPr>
          <w:ins w:id="4078" w:author="Gerard Blanco Bernal (Student)" w:date="2022-04-14T14:27:00Z"/>
          <w:color w:val="000000"/>
          <w:szCs w:val="19"/>
        </w:rPr>
      </w:pPr>
    </w:p>
    <w:p w14:paraId="55234C3E" w14:textId="7B1B15FD" w:rsidR="003440B5" w:rsidDel="00A35071" w:rsidRDefault="003440B5">
      <w:pPr>
        <w:rPr>
          <w:del w:id="4079" w:author="Gerard Blanco Bernal (Student)" w:date="2022-04-14T13:06:00Z"/>
          <w:color w:val="000000"/>
          <w:szCs w:val="19"/>
        </w:rPr>
      </w:pPr>
    </w:p>
    <w:p w14:paraId="635AB559" w14:textId="46C503A8" w:rsidR="005876C2" w:rsidDel="00A35071" w:rsidRDefault="003440B5">
      <w:pPr>
        <w:rPr>
          <w:del w:id="4080" w:author="Gerard Blanco Bernal (Student)" w:date="2022-04-14T13:06:00Z"/>
          <w:color w:val="000000"/>
          <w:szCs w:val="19"/>
        </w:rPr>
      </w:pPr>
      <w:del w:id="4081" w:author="Gerard Blanco Bernal (Student)" w:date="2022-04-14T13:06:00Z">
        <w:r w:rsidDel="00A35071">
          <w:rPr>
            <w:color w:val="000000"/>
            <w:szCs w:val="19"/>
          </w:rPr>
          <w:delText>NOTE: the appraisal section could potentially occur after the Summary and Conclusions below, or even as a sub-section within the Summary and Conclusions.</w:delText>
        </w:r>
        <w:r w:rsidR="0056404C" w:rsidDel="00A35071">
          <w:rPr>
            <w:color w:val="000000"/>
            <w:szCs w:val="19"/>
          </w:rPr>
          <w:delText xml:space="preserve"> </w:delText>
        </w:r>
        <w:r w:rsidDel="00A35071">
          <w:rPr>
            <w:color w:val="000000"/>
            <w:szCs w:val="19"/>
          </w:rPr>
          <w:delText>See what works best for you and your advisor.</w:delText>
        </w:r>
      </w:del>
    </w:p>
    <w:p w14:paraId="026B389D" w14:textId="53B7F1A0" w:rsidR="00C635FE" w:rsidRPr="00AA4FAE" w:rsidDel="00065A6C" w:rsidRDefault="00C635FE">
      <w:pPr>
        <w:rPr>
          <w:del w:id="4082" w:author="Gerard Blanco Bernal (Student)" w:date="2022-04-14T15:23:00Z"/>
          <w:iCs/>
          <w:rPrChange w:id="4083" w:author="Gerard Blanco Bernal (Student)" w:date="2022-04-10T16:43:00Z">
            <w:rPr>
              <w:del w:id="4084" w:author="Gerard Blanco Bernal (Student)" w:date="2022-04-14T15:23:00Z"/>
              <w:i/>
            </w:rPr>
          </w:rPrChange>
        </w:rPr>
      </w:pPr>
    </w:p>
    <w:p w14:paraId="666797AE" w14:textId="08E62EB3" w:rsidR="002D68B4" w:rsidRPr="000A42F8" w:rsidRDefault="00563D5D">
      <w:pPr>
        <w:pStyle w:val="Heading1"/>
        <w:numPr>
          <w:ilvl w:val="0"/>
          <w:numId w:val="17"/>
        </w:numPr>
        <w:spacing w:before="240" w:after="0"/>
        <w:pPrChange w:id="4085" w:author="Gerard Blanco Bernal (Student)" w:date="2022-04-14T21:08:00Z">
          <w:pPr>
            <w:pStyle w:val="Heading1"/>
            <w:numPr>
              <w:numId w:val="17"/>
            </w:numPr>
          </w:pPr>
        </w:pPrChange>
      </w:pPr>
      <w:del w:id="4086" w:author="Gerard Blanco Bernal (Student)" w:date="2022-04-14T13:06:00Z">
        <w:r w:rsidRPr="000A42F8" w:rsidDel="00A35071">
          <w:delText>Summary and Conclusions</w:delText>
        </w:r>
      </w:del>
      <w:ins w:id="4087" w:author="Gerard Blanco Bernal (Student)" w:date="2022-04-14T13:06:00Z">
        <w:r w:rsidR="00A35071">
          <w:t>Appraisal</w:t>
        </w:r>
      </w:ins>
    </w:p>
    <w:p w14:paraId="33717D5D" w14:textId="77777777" w:rsidR="009B1158" w:rsidRDefault="009B1158" w:rsidP="00FD20F8">
      <w:pPr>
        <w:pStyle w:val="NormalWeb"/>
        <w:spacing w:before="0" w:after="0"/>
        <w:jc w:val="both"/>
        <w:rPr>
          <w:ins w:id="4088" w:author="Gerard Blanco Bernal (Student)" w:date="2022-04-14T21:09:00Z"/>
          <w:b/>
          <w:bCs/>
          <w:color w:val="000000"/>
          <w:sz w:val="20"/>
          <w:szCs w:val="19"/>
        </w:rPr>
      </w:pPr>
    </w:p>
    <w:p w14:paraId="6C29C309" w14:textId="3D063D7B" w:rsidR="004175DD" w:rsidRDefault="0052361B">
      <w:pPr>
        <w:pStyle w:val="NormalWeb"/>
        <w:spacing w:before="0" w:after="0"/>
        <w:jc w:val="both"/>
        <w:rPr>
          <w:ins w:id="4089" w:author="Gerard Blanco Bernal (Student)" w:date="2022-04-14T14:54:00Z"/>
          <w:color w:val="000000"/>
          <w:sz w:val="20"/>
          <w:szCs w:val="19"/>
        </w:rPr>
        <w:pPrChange w:id="4090" w:author="Gerard Blanco Bernal (Student)" w:date="2022-04-14T14:57:00Z">
          <w:pPr>
            <w:pStyle w:val="NormalWeb"/>
            <w:spacing w:before="0" w:after="0"/>
          </w:pPr>
        </w:pPrChange>
      </w:pPr>
      <w:del w:id="4091" w:author="Gerard Blanco Bernal (Student)" w:date="2022-04-14T13:06:00Z">
        <w:r w:rsidRPr="009D2448" w:rsidDel="00A35071">
          <w:rPr>
            <w:b/>
            <w:bCs/>
            <w:color w:val="000000"/>
            <w:sz w:val="20"/>
            <w:szCs w:val="19"/>
            <w:rPrChange w:id="4092" w:author="Gerard Blanco Bernal (Student)" w:date="2022-04-14T14:46:00Z">
              <w:rPr>
                <w:color w:val="000000"/>
                <w:sz w:val="20"/>
                <w:szCs w:val="19"/>
              </w:rPr>
            </w:rPrChange>
          </w:rPr>
          <w:delText xml:space="preserve">Summarise the main points </w:delText>
        </w:r>
        <w:r w:rsidR="00A56C17" w:rsidRPr="009D2448" w:rsidDel="00A35071">
          <w:rPr>
            <w:b/>
            <w:bCs/>
            <w:color w:val="000000"/>
            <w:sz w:val="20"/>
            <w:szCs w:val="19"/>
            <w:rPrChange w:id="4093" w:author="Gerard Blanco Bernal (Student)" w:date="2022-04-14T14:46:00Z">
              <w:rPr>
                <w:color w:val="000000"/>
                <w:sz w:val="20"/>
                <w:szCs w:val="19"/>
              </w:rPr>
            </w:rPrChange>
          </w:rPr>
          <w:delText>of what your project was and what the report has provided. Provide a summary. Describe the conclusions and outcomes that you have found.</w:delText>
        </w:r>
      </w:del>
      <w:ins w:id="4094" w:author="Gerard Blanco Bernal (Student)" w:date="2022-04-14T14:27:00Z">
        <w:r w:rsidR="00906C64">
          <w:rPr>
            <w:color w:val="000000"/>
            <w:sz w:val="20"/>
            <w:szCs w:val="19"/>
          </w:rPr>
          <w:t xml:space="preserve">If the researcher were to tackle this problem again </w:t>
        </w:r>
      </w:ins>
      <w:ins w:id="4095" w:author="Gerard Blanco Bernal (Student)" w:date="2022-04-14T14:30:00Z">
        <w:r w:rsidR="00CA026B">
          <w:rPr>
            <w:color w:val="000000"/>
            <w:sz w:val="20"/>
            <w:szCs w:val="19"/>
          </w:rPr>
          <w:t xml:space="preserve">using the </w:t>
        </w:r>
      </w:ins>
      <w:ins w:id="4096" w:author="Gerard Blanco Bernal (Student)" w:date="2022-04-14T14:31:00Z">
        <w:r w:rsidR="00CA026B">
          <w:rPr>
            <w:color w:val="000000"/>
            <w:sz w:val="20"/>
            <w:szCs w:val="19"/>
          </w:rPr>
          <w:t>knowledge of all the tools used and the skills learned, th</w:t>
        </w:r>
      </w:ins>
      <w:ins w:id="4097" w:author="Gerard Blanco Bernal (Student)" w:date="2022-04-14T14:32:00Z">
        <w:r w:rsidR="00CA026B">
          <w:rPr>
            <w:color w:val="000000"/>
            <w:sz w:val="20"/>
            <w:szCs w:val="19"/>
          </w:rPr>
          <w:t>ere are several features that would be approached differently</w:t>
        </w:r>
      </w:ins>
      <w:ins w:id="4098" w:author="Gerard Blanco Bernal (Student)" w:date="2022-04-14T14:33:00Z">
        <w:r w:rsidR="00CA026B">
          <w:rPr>
            <w:color w:val="000000"/>
            <w:sz w:val="20"/>
            <w:szCs w:val="19"/>
          </w:rPr>
          <w:t>.</w:t>
        </w:r>
      </w:ins>
      <w:ins w:id="4099" w:author="Gerard Blanco Bernal (Student)" w:date="2022-04-14T14:53:00Z">
        <w:r w:rsidR="004175DD">
          <w:rPr>
            <w:color w:val="000000"/>
            <w:sz w:val="20"/>
            <w:szCs w:val="19"/>
          </w:rPr>
          <w:t xml:space="preserve"> </w:t>
        </w:r>
      </w:ins>
    </w:p>
    <w:p w14:paraId="4B10B489" w14:textId="77777777" w:rsidR="004175DD" w:rsidRDefault="004175DD">
      <w:pPr>
        <w:pStyle w:val="NormalWeb"/>
        <w:spacing w:before="0" w:after="0"/>
        <w:jc w:val="both"/>
        <w:rPr>
          <w:ins w:id="4100" w:author="Gerard Blanco Bernal (Student)" w:date="2022-04-14T14:54:00Z"/>
          <w:color w:val="000000"/>
          <w:sz w:val="20"/>
          <w:szCs w:val="19"/>
        </w:rPr>
        <w:pPrChange w:id="4101" w:author="Gerard Blanco Bernal (Student)" w:date="2022-04-14T14:57:00Z">
          <w:pPr>
            <w:pStyle w:val="NormalWeb"/>
            <w:spacing w:before="0" w:after="0"/>
          </w:pPr>
        </w:pPrChange>
      </w:pPr>
    </w:p>
    <w:p w14:paraId="10E37FDF" w14:textId="1F02ADCF" w:rsidR="00247BAE" w:rsidRDefault="004C65E1" w:rsidP="0024493B">
      <w:pPr>
        <w:pStyle w:val="NormalWeb"/>
        <w:spacing w:before="0" w:after="0"/>
        <w:jc w:val="both"/>
        <w:rPr>
          <w:ins w:id="4102" w:author="Gerard Blanco Bernal (Student)" w:date="2022-04-14T16:39:00Z"/>
          <w:color w:val="000000"/>
          <w:sz w:val="20"/>
          <w:szCs w:val="19"/>
        </w:rPr>
      </w:pPr>
      <w:r>
        <w:rPr>
          <w:color w:val="000000"/>
          <w:sz w:val="20"/>
          <w:szCs w:val="19"/>
        </w:rPr>
        <w:t>I</w:t>
      </w:r>
      <w:ins w:id="4103" w:author="Gerard Blanco Bernal (Student)" w:date="2022-04-14T14:54:00Z">
        <w:r w:rsidR="00FD20F8">
          <w:rPr>
            <w:color w:val="000000"/>
            <w:sz w:val="20"/>
            <w:szCs w:val="19"/>
          </w:rPr>
          <w:t xml:space="preserve">f the budget for the development of the solution was larger, a </w:t>
        </w:r>
      </w:ins>
      <w:ins w:id="4104" w:author="Gerard Blanco Bernal (Student)" w:date="2022-04-14T14:55:00Z">
        <w:r w:rsidR="00FD20F8">
          <w:rPr>
            <w:color w:val="000000"/>
            <w:sz w:val="20"/>
            <w:szCs w:val="19"/>
          </w:rPr>
          <w:t xml:space="preserve">better quality camera </w:t>
        </w:r>
      </w:ins>
      <w:r>
        <w:rPr>
          <w:color w:val="000000"/>
          <w:sz w:val="20"/>
          <w:szCs w:val="19"/>
        </w:rPr>
        <w:t>could</w:t>
      </w:r>
      <w:ins w:id="4105" w:author="Gerard Blanco Bernal (Student)" w:date="2022-04-14T14:55:00Z">
        <w:r w:rsidR="00FD20F8">
          <w:rPr>
            <w:color w:val="000000"/>
            <w:sz w:val="20"/>
            <w:szCs w:val="19"/>
          </w:rPr>
          <w:t xml:space="preserve"> be used so to increment the possibilities of detecting weeds in the greenhouse.</w:t>
        </w:r>
      </w:ins>
      <w:ins w:id="4106" w:author="Gerard Blanco Bernal (Student)" w:date="2022-04-14T16:37:00Z">
        <w:r w:rsidR="00247BAE">
          <w:rPr>
            <w:color w:val="000000"/>
            <w:sz w:val="20"/>
            <w:szCs w:val="19"/>
          </w:rPr>
          <w:t xml:space="preserve"> </w:t>
        </w:r>
        <w:r w:rsidR="00247BAE" w:rsidRPr="00247BAE">
          <w:rPr>
            <w:color w:val="000000"/>
            <w:sz w:val="20"/>
            <w:szCs w:val="19"/>
          </w:rPr>
          <w:t>Additionally, as was mentioned in Section 4, if the researcher were to tackle this problem a</w:t>
        </w:r>
        <w:r w:rsidR="00247BAE">
          <w:rPr>
            <w:color w:val="000000"/>
            <w:sz w:val="20"/>
            <w:szCs w:val="19"/>
          </w:rPr>
          <w:t>gain</w:t>
        </w:r>
      </w:ins>
      <w:r w:rsidR="0024493B">
        <w:rPr>
          <w:color w:val="000000"/>
          <w:sz w:val="20"/>
          <w:szCs w:val="19"/>
        </w:rPr>
        <w:t xml:space="preserve">, </w:t>
      </w:r>
      <w:ins w:id="4107" w:author="Gerard Blanco Bernal (Student)" w:date="2022-04-14T16:37:00Z">
        <w:r w:rsidR="00247BAE">
          <w:rPr>
            <w:color w:val="000000"/>
            <w:sz w:val="20"/>
            <w:szCs w:val="19"/>
          </w:rPr>
          <w:t xml:space="preserve">capacitive moisture sensors would be used due to their longevity and near </w:t>
        </w:r>
      </w:ins>
      <w:ins w:id="4108" w:author="Gerard Blanco Bernal (Student)" w:date="2022-04-14T16:38:00Z">
        <w:r w:rsidR="00247BAE">
          <w:rPr>
            <w:color w:val="000000"/>
            <w:sz w:val="20"/>
            <w:szCs w:val="19"/>
          </w:rPr>
          <w:t>to no corrosion and rust. This replacement would make the prototype far more suitable for an intensive long-term use.</w:t>
        </w:r>
      </w:ins>
    </w:p>
    <w:p w14:paraId="4F57FF2F" w14:textId="0DC70109" w:rsidR="00247BAE" w:rsidRDefault="00247BAE" w:rsidP="0024493B">
      <w:pPr>
        <w:pStyle w:val="NormalWeb"/>
        <w:spacing w:before="0" w:after="0"/>
        <w:jc w:val="both"/>
        <w:rPr>
          <w:ins w:id="4109" w:author="Gerard Blanco Bernal (Student)" w:date="2022-04-14T16:39:00Z"/>
          <w:color w:val="000000"/>
          <w:sz w:val="20"/>
          <w:szCs w:val="19"/>
        </w:rPr>
      </w:pPr>
    </w:p>
    <w:p w14:paraId="267F6327" w14:textId="5747486D" w:rsidR="00247BAE" w:rsidRDefault="00247BAE" w:rsidP="0024493B">
      <w:pPr>
        <w:pStyle w:val="NormalWeb"/>
        <w:spacing w:before="0" w:after="0"/>
        <w:jc w:val="both"/>
        <w:rPr>
          <w:ins w:id="4110" w:author="Gerard Blanco Bernal (Student)" w:date="2022-04-14T16:39:00Z"/>
          <w:color w:val="000000"/>
          <w:sz w:val="20"/>
          <w:szCs w:val="19"/>
        </w:rPr>
      </w:pPr>
      <w:ins w:id="4111" w:author="Gerard Blanco Bernal (Student)" w:date="2022-04-14T16:39:00Z">
        <w:r>
          <w:rPr>
            <w:color w:val="000000"/>
            <w:sz w:val="20"/>
            <w:szCs w:val="19"/>
          </w:rPr>
          <w:t xml:space="preserve">Lastly, the researcher would design the window ventilation feature slightly different as it was </w:t>
        </w:r>
      </w:ins>
      <w:ins w:id="4112" w:author="Gerard Blanco Bernal (Student)" w:date="2022-04-14T16:40:00Z">
        <w:r>
          <w:rPr>
            <w:color w:val="000000"/>
            <w:sz w:val="20"/>
            <w:szCs w:val="19"/>
          </w:rPr>
          <w:t xml:space="preserve">not always </w:t>
        </w:r>
      </w:ins>
      <w:ins w:id="4113" w:author="Gerard Blanco Bernal (Student)" w:date="2022-04-14T16:41:00Z">
        <w:r w:rsidR="00955D93">
          <w:rPr>
            <w:color w:val="000000"/>
            <w:sz w:val="20"/>
            <w:szCs w:val="19"/>
          </w:rPr>
          <w:t>accurate,</w:t>
        </w:r>
      </w:ins>
      <w:ins w:id="4114" w:author="Gerard Blanco Bernal (Student)" w:date="2022-04-14T16:40:00Z">
        <w:r>
          <w:rPr>
            <w:color w:val="000000"/>
            <w:sz w:val="20"/>
            <w:szCs w:val="19"/>
          </w:rPr>
          <w:t xml:space="preserve"> and the depth sensor was</w:t>
        </w:r>
      </w:ins>
      <w:ins w:id="4115" w:author="Gerard Blanco Bernal (Student)" w:date="2022-04-14T16:41:00Z">
        <w:r>
          <w:rPr>
            <w:color w:val="000000"/>
            <w:sz w:val="20"/>
            <w:szCs w:val="19"/>
          </w:rPr>
          <w:t xml:space="preserve"> hard to place in an optimal position.</w:t>
        </w:r>
        <w:r w:rsidR="00955D93">
          <w:rPr>
            <w:color w:val="000000"/>
            <w:sz w:val="20"/>
            <w:szCs w:val="19"/>
          </w:rPr>
          <w:t xml:space="preserve"> A different approach using </w:t>
        </w:r>
      </w:ins>
      <w:ins w:id="4116" w:author="Gerard Blanco Bernal (Student)" w:date="2022-04-14T16:43:00Z">
        <w:r w:rsidR="00955D93">
          <w:rPr>
            <w:color w:val="000000"/>
            <w:sz w:val="20"/>
            <w:szCs w:val="19"/>
          </w:rPr>
          <w:t>lasers and LDR would be a suitable alternative as this would provide pinpoint precision a</w:t>
        </w:r>
      </w:ins>
      <w:ins w:id="4117" w:author="Gerard Blanco Bernal (Student)" w:date="2022-04-14T16:44:00Z">
        <w:r w:rsidR="00955D93">
          <w:rPr>
            <w:color w:val="000000"/>
            <w:sz w:val="20"/>
            <w:szCs w:val="19"/>
          </w:rPr>
          <w:t xml:space="preserve">s to when the window has opened </w:t>
        </w:r>
      </w:ins>
      <w:r w:rsidR="0024493B">
        <w:rPr>
          <w:color w:val="000000"/>
          <w:sz w:val="20"/>
          <w:szCs w:val="19"/>
        </w:rPr>
        <w:t xml:space="preserve">or shut </w:t>
      </w:r>
      <w:ins w:id="4118" w:author="Gerard Blanco Bernal (Student)" w:date="2022-04-14T16:44:00Z">
        <w:r w:rsidR="00955D93">
          <w:rPr>
            <w:color w:val="000000"/>
            <w:sz w:val="20"/>
            <w:szCs w:val="19"/>
          </w:rPr>
          <w:t>completely.</w:t>
        </w:r>
      </w:ins>
    </w:p>
    <w:p w14:paraId="377E9280" w14:textId="77777777" w:rsidR="00247BAE" w:rsidRDefault="00247BAE" w:rsidP="00CF6576">
      <w:pPr>
        <w:pStyle w:val="NormalWeb"/>
        <w:spacing w:before="0" w:after="0"/>
        <w:rPr>
          <w:ins w:id="4119" w:author="Gerard Blanco Bernal (Student)" w:date="2022-04-14T14:54:00Z"/>
          <w:color w:val="000000"/>
          <w:sz w:val="20"/>
          <w:szCs w:val="19"/>
        </w:rPr>
      </w:pPr>
    </w:p>
    <w:p w14:paraId="6E21DEC7" w14:textId="58EA776F" w:rsidR="00A35071" w:rsidRDefault="009D2448" w:rsidP="00247BAE">
      <w:pPr>
        <w:pStyle w:val="NormalWeb"/>
        <w:spacing w:before="0" w:after="0"/>
        <w:jc w:val="both"/>
        <w:rPr>
          <w:ins w:id="4120" w:author="Gerard Blanco Bernal (Student)" w:date="2022-04-14T16:44:00Z"/>
          <w:color w:val="000000"/>
          <w:sz w:val="20"/>
          <w:szCs w:val="19"/>
        </w:rPr>
      </w:pPr>
      <w:ins w:id="4121" w:author="Gerard Blanco Bernal (Student)" w:date="2022-04-14T14:47:00Z">
        <w:r>
          <w:rPr>
            <w:color w:val="000000"/>
            <w:sz w:val="20"/>
            <w:szCs w:val="19"/>
          </w:rPr>
          <w:t>Har</w:t>
        </w:r>
      </w:ins>
      <w:ins w:id="4122" w:author="Gerard Blanco Bernal (Student)" w:date="2022-04-14T14:48:00Z">
        <w:r>
          <w:rPr>
            <w:color w:val="000000"/>
            <w:sz w:val="20"/>
            <w:szCs w:val="19"/>
          </w:rPr>
          <w:t xml:space="preserve">dware aside, the researcher would not change any of the software used for the model detection or the intelligent </w:t>
        </w:r>
      </w:ins>
      <w:r w:rsidR="00EE2D55">
        <w:rPr>
          <w:color w:val="000000"/>
          <w:sz w:val="20"/>
          <w:szCs w:val="19"/>
        </w:rPr>
        <w:t>ChatBot</w:t>
      </w:r>
      <w:r w:rsidR="004C65E1">
        <w:rPr>
          <w:color w:val="000000"/>
          <w:sz w:val="20"/>
          <w:szCs w:val="19"/>
        </w:rPr>
        <w:t>. I</w:t>
      </w:r>
      <w:ins w:id="4123" w:author="Gerard Blanco Bernal (Student)" w:date="2022-04-14T14:48:00Z">
        <w:r>
          <w:rPr>
            <w:color w:val="000000"/>
            <w:sz w:val="20"/>
            <w:szCs w:val="19"/>
          </w:rPr>
          <w:t>nstead</w:t>
        </w:r>
      </w:ins>
      <w:r w:rsidR="004C65E1">
        <w:rPr>
          <w:color w:val="000000"/>
          <w:sz w:val="20"/>
          <w:szCs w:val="19"/>
        </w:rPr>
        <w:t>,</w:t>
      </w:r>
      <w:ins w:id="4124" w:author="Gerard Blanco Bernal (Student)" w:date="2022-04-14T14:48:00Z">
        <w:r>
          <w:rPr>
            <w:color w:val="000000"/>
            <w:sz w:val="20"/>
            <w:szCs w:val="19"/>
          </w:rPr>
          <w:t xml:space="preserve"> a more </w:t>
        </w:r>
      </w:ins>
      <w:ins w:id="4125" w:author="Gerard Blanco Bernal (Student)" w:date="2022-04-14T14:50:00Z">
        <w:r w:rsidR="004175DD">
          <w:rPr>
            <w:color w:val="000000"/>
            <w:sz w:val="20"/>
            <w:szCs w:val="19"/>
          </w:rPr>
          <w:t>in-depth</w:t>
        </w:r>
      </w:ins>
      <w:ins w:id="4126" w:author="Gerard Blanco Bernal (Student)" w:date="2022-04-14T14:48:00Z">
        <w:r>
          <w:rPr>
            <w:color w:val="000000"/>
            <w:sz w:val="20"/>
            <w:szCs w:val="19"/>
          </w:rPr>
          <w:t xml:space="preserve"> understanding of the frameworks would be achieved first so that </w:t>
        </w:r>
      </w:ins>
      <w:ins w:id="4127" w:author="Gerard Blanco Bernal (Student)" w:date="2022-04-14T14:49:00Z">
        <w:r>
          <w:rPr>
            <w:color w:val="000000"/>
            <w:sz w:val="20"/>
            <w:szCs w:val="19"/>
          </w:rPr>
          <w:t>the researcher could adapt any online resources with more ease and freedom</w:t>
        </w:r>
      </w:ins>
      <w:ins w:id="4128" w:author="Gerard Blanco Bernal (Student)" w:date="2022-04-14T16:05:00Z">
        <w:r w:rsidR="00AB50BB">
          <w:rPr>
            <w:color w:val="000000"/>
            <w:sz w:val="20"/>
            <w:szCs w:val="19"/>
          </w:rPr>
          <w:t>, this way being able to implement more powerful features.</w:t>
        </w:r>
      </w:ins>
    </w:p>
    <w:p w14:paraId="503B6216" w14:textId="112EB738" w:rsidR="00955D93" w:rsidRDefault="00955D93" w:rsidP="00247BAE">
      <w:pPr>
        <w:pStyle w:val="NormalWeb"/>
        <w:spacing w:before="0" w:after="0"/>
        <w:jc w:val="both"/>
        <w:rPr>
          <w:ins w:id="4129" w:author="Gerard Blanco Bernal (Student)" w:date="2022-04-14T16:44:00Z"/>
          <w:color w:val="000000"/>
          <w:sz w:val="20"/>
          <w:szCs w:val="19"/>
        </w:rPr>
      </w:pPr>
    </w:p>
    <w:p w14:paraId="48378EEC" w14:textId="57358D6C" w:rsidR="00955D93" w:rsidRDefault="00955D93">
      <w:pPr>
        <w:pStyle w:val="NormalWeb"/>
        <w:spacing w:before="0" w:after="0"/>
        <w:jc w:val="both"/>
        <w:rPr>
          <w:ins w:id="4130" w:author="Gerard Blanco Bernal (Student)" w:date="2022-04-14T14:57:00Z"/>
          <w:color w:val="000000"/>
          <w:sz w:val="20"/>
          <w:szCs w:val="19"/>
        </w:rPr>
        <w:pPrChange w:id="4131" w:author="Gerard Blanco Bernal (Student)" w:date="2022-04-14T16:39:00Z">
          <w:pPr>
            <w:pStyle w:val="NormalWeb"/>
            <w:spacing w:before="0" w:after="0"/>
          </w:pPr>
        </w:pPrChange>
      </w:pPr>
      <w:ins w:id="4132" w:author="Gerard Blanco Bernal (Student)" w:date="2022-04-14T16:44:00Z">
        <w:r>
          <w:rPr>
            <w:color w:val="000000"/>
            <w:sz w:val="20"/>
            <w:szCs w:val="19"/>
          </w:rPr>
          <w:t xml:space="preserve">Although it would not </w:t>
        </w:r>
      </w:ins>
      <w:ins w:id="4133" w:author="Gerard Blanco Bernal (Student)" w:date="2022-04-14T16:45:00Z">
        <w:r>
          <w:rPr>
            <w:color w:val="000000"/>
            <w:sz w:val="20"/>
            <w:szCs w:val="19"/>
          </w:rPr>
          <w:t xml:space="preserve">have been a </w:t>
        </w:r>
      </w:ins>
      <w:ins w:id="4134" w:author="Gerard Blanco Bernal (Student)" w:date="2022-04-14T16:44:00Z">
        <w:r>
          <w:rPr>
            <w:color w:val="000000"/>
            <w:sz w:val="20"/>
            <w:szCs w:val="19"/>
          </w:rPr>
          <w:t>limitation to the development</w:t>
        </w:r>
      </w:ins>
      <w:ins w:id="4135" w:author="Gerard Blanco Bernal (Student)" w:date="2022-04-14T16:45:00Z">
        <w:r>
          <w:rPr>
            <w:color w:val="000000"/>
            <w:sz w:val="20"/>
            <w:szCs w:val="19"/>
          </w:rPr>
          <w:t xml:space="preserve"> if it wasn’t for the bad optimisation of the VNC Viewer, the researcher would have liked to work on the </w:t>
        </w:r>
      </w:ins>
      <w:ins w:id="4136" w:author="Gerard Blanco Bernal (Student)" w:date="2022-04-14T16:46:00Z">
        <w:r w:rsidR="00C33944">
          <w:rPr>
            <w:color w:val="000000"/>
            <w:sz w:val="20"/>
            <w:szCs w:val="19"/>
          </w:rPr>
          <w:t>project</w:t>
        </w:r>
      </w:ins>
      <w:ins w:id="4137" w:author="Gerard Blanco Bernal (Student)" w:date="2022-04-14T16:45:00Z">
        <w:r>
          <w:rPr>
            <w:color w:val="000000"/>
            <w:sz w:val="20"/>
            <w:szCs w:val="19"/>
          </w:rPr>
          <w:t xml:space="preserve"> using Raspberry Pi OS Bullseye so that the </w:t>
        </w:r>
      </w:ins>
      <w:ins w:id="4138" w:author="Gerard Blanco Bernal (Student)" w:date="2022-04-14T16:46:00Z">
        <w:r>
          <w:rPr>
            <w:color w:val="000000"/>
            <w:sz w:val="20"/>
            <w:szCs w:val="19"/>
          </w:rPr>
          <w:t>system could be as up to date as possible with the most recent firmware updates and patches.</w:t>
        </w:r>
        <w:r w:rsidR="00C33944">
          <w:rPr>
            <w:color w:val="000000"/>
            <w:sz w:val="20"/>
            <w:szCs w:val="19"/>
          </w:rPr>
          <w:t xml:space="preserve"> The only way to circumvent this issue was to use an external monitor and keyboard which the researcher did not own</w:t>
        </w:r>
      </w:ins>
      <w:ins w:id="4139" w:author="Gerard Blanco Bernal (Student)" w:date="2022-04-14T16:47:00Z">
        <w:r w:rsidR="00C33944">
          <w:rPr>
            <w:color w:val="000000"/>
            <w:sz w:val="20"/>
            <w:szCs w:val="19"/>
          </w:rPr>
          <w:t>; this could be a justifiable purchase for future iterations of the prototype.</w:t>
        </w:r>
      </w:ins>
    </w:p>
    <w:p w14:paraId="50B05E19" w14:textId="1916C42B" w:rsidR="00FD20F8" w:rsidRDefault="00FD20F8">
      <w:pPr>
        <w:pStyle w:val="NormalWeb"/>
        <w:spacing w:before="0" w:after="0"/>
        <w:jc w:val="both"/>
        <w:rPr>
          <w:ins w:id="4140" w:author="Gerard Blanco Bernal (Student)" w:date="2022-04-14T14:57:00Z"/>
          <w:color w:val="000000"/>
          <w:sz w:val="20"/>
          <w:szCs w:val="19"/>
        </w:rPr>
        <w:pPrChange w:id="4141" w:author="Gerard Blanco Bernal (Student)" w:date="2022-04-14T14:57:00Z">
          <w:pPr>
            <w:pStyle w:val="NormalWeb"/>
            <w:spacing w:before="0" w:after="0"/>
          </w:pPr>
        </w:pPrChange>
      </w:pPr>
    </w:p>
    <w:p w14:paraId="19706C5B" w14:textId="0E986A59" w:rsidR="00FD20F8" w:rsidRDefault="00FD20F8" w:rsidP="00CF6576">
      <w:pPr>
        <w:pStyle w:val="NormalWeb"/>
        <w:spacing w:before="0" w:after="0"/>
        <w:jc w:val="both"/>
        <w:rPr>
          <w:ins w:id="4142" w:author="Gerard Blanco Bernal (Student)" w:date="2022-04-14T14:33:00Z"/>
          <w:color w:val="000000"/>
          <w:sz w:val="20"/>
          <w:szCs w:val="19"/>
        </w:rPr>
      </w:pPr>
      <w:ins w:id="4143" w:author="Gerard Blanco Bernal (Student)" w:date="2022-04-14T14:57:00Z">
        <w:r>
          <w:rPr>
            <w:color w:val="000000"/>
            <w:sz w:val="20"/>
            <w:szCs w:val="19"/>
          </w:rPr>
          <w:t>Additionally, the researcher would train the object detection model using a much larger set of images</w:t>
        </w:r>
      </w:ins>
      <w:ins w:id="4144" w:author="Gerard Blanco Bernal (Student)" w:date="2022-04-14T15:16:00Z">
        <w:r w:rsidR="003B6BC9">
          <w:rPr>
            <w:color w:val="000000"/>
            <w:sz w:val="20"/>
            <w:szCs w:val="19"/>
          </w:rPr>
          <w:t xml:space="preserve">. Although the </w:t>
        </w:r>
      </w:ins>
      <w:ins w:id="4145" w:author="Gerard Blanco Bernal (Student)" w:date="2022-04-14T15:17:00Z">
        <w:r w:rsidR="003B6BC9">
          <w:rPr>
            <w:color w:val="000000"/>
            <w:sz w:val="20"/>
            <w:szCs w:val="19"/>
          </w:rPr>
          <w:t xml:space="preserve">transfer learning methods allowed for a set of only 60 training images to be used </w:t>
        </w:r>
      </w:ins>
      <w:ins w:id="4146" w:author="Gerard Blanco Bernal (Student)" w:date="2022-04-14T15:18:00Z">
        <w:r w:rsidR="003B6BC9">
          <w:rPr>
            <w:color w:val="000000"/>
            <w:sz w:val="20"/>
            <w:szCs w:val="19"/>
          </w:rPr>
          <w:t xml:space="preserve">for this object detection model, </w:t>
        </w:r>
        <w:r w:rsidR="003B6BC9">
          <w:rPr>
            <w:color w:val="000000"/>
            <w:sz w:val="20"/>
            <w:szCs w:val="19"/>
          </w:rPr>
          <w:lastRenderedPageBreak/>
          <w:t xml:space="preserve">there is no doubt that the accuracy would be greatly improved if there were more images of the different stages in the weed’s life cycle for it to train on. Furthermore, the researcher would </w:t>
        </w:r>
      </w:ins>
      <w:ins w:id="4147" w:author="Gerard Blanco Bernal (Student)" w:date="2022-04-14T15:19:00Z">
        <w:r w:rsidR="003B6BC9">
          <w:rPr>
            <w:color w:val="000000"/>
            <w:sz w:val="20"/>
            <w:szCs w:val="19"/>
          </w:rPr>
          <w:t xml:space="preserve">take all training and validating images on a plain white background so that the contour and edges of each object are more defined, this way </w:t>
        </w:r>
      </w:ins>
      <w:ins w:id="4148" w:author="Gerard Blanco Bernal (Student)" w:date="2022-04-14T15:20:00Z">
        <w:r w:rsidR="003B6BC9">
          <w:rPr>
            <w:color w:val="000000"/>
            <w:sz w:val="20"/>
            <w:szCs w:val="19"/>
          </w:rPr>
          <w:t>allowing the weed detection model to detect the first stage seedling with more ease.</w:t>
        </w:r>
      </w:ins>
    </w:p>
    <w:p w14:paraId="188DFA86" w14:textId="19D0A97B" w:rsidR="00CA026B" w:rsidRDefault="00CA026B" w:rsidP="00CF6576">
      <w:pPr>
        <w:pStyle w:val="NormalWeb"/>
        <w:spacing w:before="0" w:after="0"/>
        <w:jc w:val="both"/>
        <w:rPr>
          <w:ins w:id="4149" w:author="Gerard Blanco Bernal (Student)" w:date="2022-04-14T14:33:00Z"/>
          <w:color w:val="000000"/>
          <w:sz w:val="20"/>
          <w:szCs w:val="19"/>
        </w:rPr>
      </w:pPr>
    </w:p>
    <w:p w14:paraId="76FBB77C" w14:textId="4CD0E3F4" w:rsidR="00065A6C" w:rsidRDefault="00065A6C" w:rsidP="00CF6576">
      <w:pPr>
        <w:pStyle w:val="NormalWeb"/>
        <w:spacing w:before="0" w:after="0"/>
        <w:jc w:val="both"/>
        <w:rPr>
          <w:ins w:id="4150" w:author="Gerard Blanco Bernal (Student)" w:date="2022-04-14T14:33:00Z"/>
          <w:color w:val="000000"/>
          <w:sz w:val="20"/>
          <w:szCs w:val="19"/>
        </w:rPr>
      </w:pPr>
      <w:ins w:id="4151" w:author="Gerard Blanco Bernal (Student)" w:date="2022-04-14T15:21:00Z">
        <w:r w:rsidRPr="00065A6C">
          <w:rPr>
            <w:color w:val="000000"/>
            <w:sz w:val="20"/>
            <w:szCs w:val="19"/>
          </w:rPr>
          <w:t xml:space="preserve">In terms of project management, some more advanced tools and more in-depth planning could have offered better task allocation, </w:t>
        </w:r>
      </w:ins>
      <w:ins w:id="4152" w:author="Gerard Blanco Bernal (Student)" w:date="2022-04-14T15:23:00Z">
        <w:r>
          <w:rPr>
            <w:color w:val="000000"/>
            <w:sz w:val="20"/>
            <w:szCs w:val="19"/>
          </w:rPr>
          <w:t>allowing for</w:t>
        </w:r>
      </w:ins>
      <w:ins w:id="4153" w:author="Gerard Blanco Bernal (Student)" w:date="2022-04-14T15:21:00Z">
        <w:r w:rsidRPr="00065A6C">
          <w:rPr>
            <w:color w:val="000000"/>
            <w:sz w:val="20"/>
            <w:szCs w:val="19"/>
          </w:rPr>
          <w:t xml:space="preserve"> more room for </w:t>
        </w:r>
      </w:ins>
      <w:ins w:id="4154" w:author="Gerard Blanco Bernal (Student)" w:date="2022-04-14T15:23:00Z">
        <w:r>
          <w:rPr>
            <w:color w:val="000000"/>
            <w:sz w:val="20"/>
            <w:szCs w:val="19"/>
          </w:rPr>
          <w:t>deviation when</w:t>
        </w:r>
      </w:ins>
      <w:ins w:id="4155" w:author="Gerard Blanco Bernal (Student)" w:date="2022-04-14T15:21:00Z">
        <w:r w:rsidRPr="00065A6C">
          <w:rPr>
            <w:color w:val="000000"/>
            <w:sz w:val="20"/>
            <w:szCs w:val="19"/>
          </w:rPr>
          <w:t xml:space="preserve"> developing features</w:t>
        </w:r>
      </w:ins>
      <w:r w:rsidR="004C65E1">
        <w:rPr>
          <w:color w:val="000000"/>
          <w:sz w:val="20"/>
          <w:szCs w:val="19"/>
        </w:rPr>
        <w:t>, especially nearing the end of the development timescale</w:t>
      </w:r>
      <w:ins w:id="4156" w:author="Gerard Blanco Bernal (Student)" w:date="2022-04-14T15:21:00Z">
        <w:r w:rsidRPr="00065A6C">
          <w:rPr>
            <w:color w:val="000000"/>
            <w:sz w:val="20"/>
            <w:szCs w:val="19"/>
          </w:rPr>
          <w:t>.</w:t>
        </w:r>
      </w:ins>
      <w:ins w:id="4157" w:author="Gerard Blanco Bernal (Student)" w:date="2022-04-14T16:03:00Z">
        <w:r w:rsidR="00AB50BB">
          <w:rPr>
            <w:color w:val="000000"/>
            <w:sz w:val="20"/>
            <w:szCs w:val="19"/>
          </w:rPr>
          <w:t xml:space="preserve"> </w:t>
        </w:r>
      </w:ins>
      <w:ins w:id="4158" w:author="Gerard Blanco Bernal (Student)" w:date="2022-04-14T15:22:00Z">
        <w:r w:rsidRPr="00065A6C">
          <w:rPr>
            <w:color w:val="000000"/>
            <w:sz w:val="20"/>
            <w:szCs w:val="19"/>
          </w:rPr>
          <w:t xml:space="preserve">The </w:t>
        </w:r>
      </w:ins>
      <w:ins w:id="4159" w:author="Gerard Blanco Bernal (Student)" w:date="2022-04-14T15:24:00Z">
        <w:r>
          <w:rPr>
            <w:color w:val="000000"/>
            <w:sz w:val="20"/>
            <w:szCs w:val="19"/>
          </w:rPr>
          <w:t>researcher</w:t>
        </w:r>
      </w:ins>
      <w:ins w:id="4160" w:author="Gerard Blanco Bernal (Student)" w:date="2022-04-14T15:22:00Z">
        <w:r w:rsidRPr="00065A6C">
          <w:rPr>
            <w:color w:val="000000"/>
            <w:sz w:val="20"/>
            <w:szCs w:val="19"/>
          </w:rPr>
          <w:t xml:space="preserve"> learned a variety of new things through the course of this project. The agile methodology is a good example of this since the </w:t>
        </w:r>
      </w:ins>
      <w:ins w:id="4161" w:author="Gerard Blanco Bernal (Student)" w:date="2022-04-14T15:24:00Z">
        <w:r>
          <w:rPr>
            <w:color w:val="000000"/>
            <w:sz w:val="20"/>
            <w:szCs w:val="19"/>
          </w:rPr>
          <w:t>researcher</w:t>
        </w:r>
      </w:ins>
      <w:ins w:id="4162" w:author="Gerard Blanco Bernal (Student)" w:date="2022-04-14T15:22:00Z">
        <w:r w:rsidRPr="00065A6C">
          <w:rPr>
            <w:color w:val="000000"/>
            <w:sz w:val="20"/>
            <w:szCs w:val="19"/>
          </w:rPr>
          <w:t xml:space="preserve"> was able to enhance </w:t>
        </w:r>
      </w:ins>
      <w:ins w:id="4163" w:author="Gerard Blanco Bernal (Student)" w:date="2022-04-14T15:24:00Z">
        <w:r>
          <w:rPr>
            <w:color w:val="000000"/>
            <w:sz w:val="20"/>
            <w:szCs w:val="19"/>
          </w:rPr>
          <w:t>his</w:t>
        </w:r>
      </w:ins>
      <w:ins w:id="4164" w:author="Gerard Blanco Bernal (Student)" w:date="2022-04-14T15:22:00Z">
        <w:r w:rsidRPr="00065A6C">
          <w:rPr>
            <w:color w:val="000000"/>
            <w:sz w:val="20"/>
            <w:szCs w:val="19"/>
          </w:rPr>
          <w:t xml:space="preserve"> understanding of how agile worked and how it is beneficial to short projects such as this one. Having short sprints allowed the </w:t>
        </w:r>
      </w:ins>
      <w:ins w:id="4165" w:author="Gerard Blanco Bernal (Student)" w:date="2022-04-14T15:24:00Z">
        <w:r>
          <w:rPr>
            <w:color w:val="000000"/>
            <w:sz w:val="20"/>
            <w:szCs w:val="19"/>
          </w:rPr>
          <w:t>researcher</w:t>
        </w:r>
      </w:ins>
      <w:ins w:id="4166" w:author="Gerard Blanco Bernal (Student)" w:date="2022-04-14T15:22:00Z">
        <w:r w:rsidRPr="00065A6C">
          <w:rPr>
            <w:color w:val="000000"/>
            <w:sz w:val="20"/>
            <w:szCs w:val="19"/>
          </w:rPr>
          <w:t xml:space="preserve"> to have a very fluid plan, so tasks were able to be changed easily on the spot if needed. A sprint retrospective at the end of each sprint then allowed any inconsistencies for that particular sprint to be highlighted and improved before starting the next sprint.</w:t>
        </w:r>
      </w:ins>
    </w:p>
    <w:p w14:paraId="0096C423" w14:textId="3C7F5A93" w:rsidR="00CA026B" w:rsidRDefault="00CA026B" w:rsidP="004175DD">
      <w:pPr>
        <w:pStyle w:val="NormalWeb"/>
        <w:spacing w:before="0" w:after="0"/>
        <w:jc w:val="both"/>
        <w:rPr>
          <w:ins w:id="4167" w:author="Gerard Blanco Bernal (Student)" w:date="2022-04-14T16:47:00Z"/>
          <w:color w:val="000000"/>
          <w:sz w:val="20"/>
          <w:szCs w:val="19"/>
        </w:rPr>
      </w:pPr>
    </w:p>
    <w:p w14:paraId="7CC29A48" w14:textId="09C7450D" w:rsidR="00C33944" w:rsidDel="005278B6" w:rsidRDefault="00C33944" w:rsidP="00CF6576">
      <w:pPr>
        <w:pStyle w:val="NormalWeb"/>
        <w:spacing w:before="0" w:after="0"/>
        <w:jc w:val="both"/>
        <w:rPr>
          <w:del w:id="4168" w:author="Gerard Blanco Bernal (Student)" w:date="2022-05-02T10:14:00Z"/>
          <w:color w:val="000000"/>
          <w:sz w:val="20"/>
          <w:szCs w:val="19"/>
        </w:rPr>
      </w:pPr>
      <w:ins w:id="4169" w:author="Gerard Blanco Bernal (Student)" w:date="2022-04-14T16:48:00Z">
        <w:r>
          <w:rPr>
            <w:color w:val="000000"/>
            <w:sz w:val="20"/>
            <w:szCs w:val="19"/>
          </w:rPr>
          <w:t>There were no major deviations from the initial project plan, although it did constantly evolve with the growing possibilities of the addition of new features</w:t>
        </w:r>
      </w:ins>
      <w:ins w:id="4170" w:author="Gerard Blanco Bernal (Student)" w:date="2022-04-14T16:50:00Z">
        <w:r>
          <w:rPr>
            <w:color w:val="000000"/>
            <w:sz w:val="20"/>
            <w:szCs w:val="19"/>
          </w:rPr>
          <w:t>. With the benefit of hindsight, the main lesson learned throughout the whole course of the development was the</w:t>
        </w:r>
      </w:ins>
      <w:ins w:id="4171" w:author="Gerard Blanco Bernal (Student)" w:date="2022-04-14T16:51:00Z">
        <w:r>
          <w:rPr>
            <w:color w:val="000000"/>
            <w:sz w:val="20"/>
            <w:szCs w:val="19"/>
          </w:rPr>
          <w:t xml:space="preserve"> </w:t>
        </w:r>
        <w:r w:rsidR="00833427">
          <w:rPr>
            <w:color w:val="000000"/>
            <w:sz w:val="20"/>
            <w:szCs w:val="19"/>
          </w:rPr>
          <w:t>real complexity of intelligent systems. It was not as easy as the researcher had anticipated to cr</w:t>
        </w:r>
      </w:ins>
      <w:ins w:id="4172" w:author="Gerard Blanco Bernal (Student)" w:date="2022-04-14T16:52:00Z">
        <w:r w:rsidR="00833427">
          <w:rPr>
            <w:color w:val="000000"/>
            <w:sz w:val="20"/>
            <w:szCs w:val="19"/>
          </w:rPr>
          <w:t xml:space="preserve">eate and train a </w:t>
        </w:r>
      </w:ins>
      <w:r w:rsidR="00EE2D55">
        <w:rPr>
          <w:color w:val="000000"/>
          <w:sz w:val="20"/>
          <w:szCs w:val="19"/>
        </w:rPr>
        <w:t>ChatBot</w:t>
      </w:r>
      <w:ins w:id="4173" w:author="Gerard Blanco Bernal (Student)" w:date="2022-04-14T16:52:00Z">
        <w:r w:rsidR="00833427">
          <w:rPr>
            <w:color w:val="000000"/>
            <w:sz w:val="20"/>
            <w:szCs w:val="19"/>
          </w:rPr>
          <w:t xml:space="preserve"> using a neural network, or to train an object detection model using existing model architectures</w:t>
        </w:r>
      </w:ins>
      <w:ins w:id="4174" w:author="Gerard Blanco Bernal (Student)" w:date="2022-04-14T16:53:00Z">
        <w:r w:rsidR="00833427">
          <w:rPr>
            <w:color w:val="000000"/>
            <w:sz w:val="20"/>
            <w:szCs w:val="19"/>
          </w:rPr>
          <w:t xml:space="preserve"> for that matter</w:t>
        </w:r>
      </w:ins>
      <w:ins w:id="4175" w:author="Gerard Blanco Bernal (Student)" w:date="2022-04-14T16:52:00Z">
        <w:r w:rsidR="00833427">
          <w:rPr>
            <w:color w:val="000000"/>
            <w:sz w:val="20"/>
            <w:szCs w:val="19"/>
          </w:rPr>
          <w:t>.</w:t>
        </w:r>
      </w:ins>
      <w:ins w:id="4176" w:author="Gerard Blanco Bernal (Student)" w:date="2022-04-14T16:48:00Z">
        <w:r>
          <w:rPr>
            <w:color w:val="000000"/>
            <w:sz w:val="20"/>
            <w:szCs w:val="19"/>
          </w:rPr>
          <w:t xml:space="preserve"> </w:t>
        </w:r>
      </w:ins>
      <w:ins w:id="4177" w:author="Gerard Blanco Bernal (Student)" w:date="2022-04-14T16:53:00Z">
        <w:r w:rsidR="00833427">
          <w:rPr>
            <w:color w:val="000000"/>
            <w:sz w:val="20"/>
            <w:szCs w:val="19"/>
          </w:rPr>
          <w:t>For this reason, the researcher would recommend any other scholars looking to tackle this same issue using the same approach to first develop</w:t>
        </w:r>
      </w:ins>
      <w:ins w:id="4178" w:author="Gerard Blanco Bernal (Student)" w:date="2022-04-14T16:54:00Z">
        <w:r w:rsidR="00833427">
          <w:rPr>
            <w:color w:val="000000"/>
            <w:sz w:val="20"/>
            <w:szCs w:val="19"/>
          </w:rPr>
          <w:t>, or at least thoroughly understand,</w:t>
        </w:r>
      </w:ins>
      <w:ins w:id="4179" w:author="Gerard Blanco Bernal (Student)" w:date="2022-04-14T16:53:00Z">
        <w:r w:rsidR="00833427">
          <w:rPr>
            <w:color w:val="000000"/>
            <w:sz w:val="20"/>
            <w:szCs w:val="19"/>
          </w:rPr>
          <w:t xml:space="preserve"> the </w:t>
        </w:r>
      </w:ins>
      <w:ins w:id="4180" w:author="Gerard Blanco Bernal (Student)" w:date="2022-04-14T16:54:00Z">
        <w:r w:rsidR="00833427">
          <w:rPr>
            <w:color w:val="000000"/>
            <w:sz w:val="20"/>
            <w:szCs w:val="19"/>
          </w:rPr>
          <w:t>intelligent systems used in the prototype, and then progress onto the physical implementation of the environmental control functionality.</w:t>
        </w:r>
      </w:ins>
    </w:p>
    <w:p w14:paraId="3C8D6FDF" w14:textId="39193910" w:rsidR="00A56C17" w:rsidRDefault="00A56C17" w:rsidP="008858E8">
      <w:pPr>
        <w:pStyle w:val="NormalWeb"/>
        <w:spacing w:before="0" w:after="0"/>
        <w:jc w:val="both"/>
        <w:rPr>
          <w:ins w:id="4181" w:author="Gerard Blanco Bernal (Student)" w:date="2022-05-01T16:04:00Z"/>
          <w:color w:val="000000"/>
          <w:sz w:val="20"/>
          <w:szCs w:val="19"/>
        </w:rPr>
      </w:pPr>
    </w:p>
    <w:p w14:paraId="17AEE55E" w14:textId="09417AE9" w:rsidR="00020F93" w:rsidRDefault="00020F93" w:rsidP="008858E8">
      <w:pPr>
        <w:pStyle w:val="NormalWeb"/>
        <w:spacing w:before="0" w:after="0"/>
        <w:jc w:val="both"/>
        <w:rPr>
          <w:ins w:id="4182" w:author="Gerard Blanco Bernal (Student)" w:date="2022-05-02T10:15:00Z"/>
          <w:color w:val="000000"/>
          <w:sz w:val="20"/>
          <w:szCs w:val="19"/>
        </w:rPr>
      </w:pPr>
    </w:p>
    <w:p w14:paraId="3014EED9" w14:textId="77777777" w:rsidR="00651D6D" w:rsidRDefault="00651D6D" w:rsidP="008858E8">
      <w:pPr>
        <w:pStyle w:val="NormalWeb"/>
        <w:spacing w:before="0" w:after="0"/>
        <w:jc w:val="both"/>
        <w:rPr>
          <w:color w:val="000000"/>
          <w:sz w:val="20"/>
          <w:szCs w:val="19"/>
        </w:rPr>
      </w:pPr>
    </w:p>
    <w:p w14:paraId="4882F361" w14:textId="2EBE2EFF" w:rsidR="00A56C17" w:rsidRPr="000A42F8" w:rsidDel="005278B6" w:rsidRDefault="00A56C17" w:rsidP="00A56C17">
      <w:pPr>
        <w:pStyle w:val="Heading1"/>
        <w:numPr>
          <w:ilvl w:val="0"/>
          <w:numId w:val="17"/>
        </w:numPr>
        <w:rPr>
          <w:del w:id="4183" w:author="Gerard Blanco Bernal (Student)" w:date="2022-05-02T10:15:00Z"/>
        </w:rPr>
      </w:pPr>
      <w:r>
        <w:t>Future Work</w:t>
      </w:r>
    </w:p>
    <w:p w14:paraId="6270C6D6" w14:textId="4AFA9B5A" w:rsidR="00A56C17" w:rsidDel="001A5E57" w:rsidRDefault="00A56C17">
      <w:pPr>
        <w:pStyle w:val="Heading1"/>
        <w:numPr>
          <w:ilvl w:val="0"/>
          <w:numId w:val="17"/>
        </w:numPr>
        <w:rPr>
          <w:del w:id="4184" w:author="Gerard Blanco Bernal (Student)" w:date="2022-04-14T22:24:00Z"/>
        </w:rPr>
        <w:pPrChange w:id="4185" w:author="Gerard Blanco Bernal (Student)" w:date="2022-05-02T10:15:00Z">
          <w:pPr/>
        </w:pPrChange>
      </w:pPr>
      <w:del w:id="4186" w:author="Gerard Blanco Bernal (Student)" w:date="2022-04-14T22:24:00Z">
        <w:r w:rsidRPr="00A56C17" w:rsidDel="001A5E57">
          <w:delText>What recommendations do you have for future work? Are there more features that need to be included</w:delText>
        </w:r>
        <w:r w:rsidDel="001A5E57">
          <w:delText>? M</w:delText>
        </w:r>
        <w:r w:rsidRPr="00A56C17" w:rsidDel="001A5E57">
          <w:delText>ore testing</w:delText>
        </w:r>
        <w:r w:rsidDel="001A5E57">
          <w:delText>?</w:delText>
        </w:r>
        <w:r w:rsidRPr="00A56C17" w:rsidDel="001A5E57">
          <w:delText xml:space="preserve"> </w:delText>
        </w:r>
        <w:r w:rsidDel="001A5E57">
          <w:delText>M</w:delText>
        </w:r>
        <w:r w:rsidRPr="00A56C17" w:rsidDel="001A5E57">
          <w:delText>ore evaluations? Are there follow-on projects or ideas that could be explored? Do you plan to do any more with the project yourself?</w:delText>
        </w:r>
        <w:r w:rsidDel="001A5E57">
          <w:delText xml:space="preserve"> Please discuss this here.</w:delText>
        </w:r>
      </w:del>
    </w:p>
    <w:p w14:paraId="5E4C3C5B" w14:textId="0B26A53D" w:rsidR="00A56C17" w:rsidDel="001A5E57" w:rsidRDefault="00A56C17">
      <w:pPr>
        <w:pStyle w:val="Heading1"/>
        <w:rPr>
          <w:del w:id="4187" w:author="Gerard Blanco Bernal (Student)" w:date="2022-04-14T22:24:00Z"/>
        </w:rPr>
        <w:pPrChange w:id="4188" w:author="Gerard Blanco Bernal (Student)" w:date="2022-05-02T10:15:00Z">
          <w:pPr/>
        </w:pPrChange>
      </w:pPr>
    </w:p>
    <w:p w14:paraId="7B0F522F" w14:textId="148002E1" w:rsidR="00A56C17" w:rsidRPr="00CF6576" w:rsidDel="007C1D19" w:rsidRDefault="00A56C17">
      <w:pPr>
        <w:pStyle w:val="Heading1"/>
        <w:rPr>
          <w:del w:id="4189" w:author="Gerard Blanco Bernal (Student)" w:date="2022-04-14T16:28:00Z"/>
        </w:rPr>
        <w:pPrChange w:id="4190" w:author="Gerard Blanco Bernal (Student)" w:date="2022-05-02T10:15:00Z">
          <w:pPr/>
        </w:pPrChange>
      </w:pPr>
      <w:del w:id="4191" w:author="Gerard Blanco Bernal (Student)" w:date="2022-04-14T22:24:00Z">
        <w:r w:rsidRPr="00CF6576" w:rsidDel="001A5E57">
          <w:delText>NOTE: this section could possibly appear as a sub-section within the preceding Summary and Conclusions.</w:delText>
        </w:r>
      </w:del>
    </w:p>
    <w:p w14:paraId="62AA5E85" w14:textId="3EFAB74E" w:rsidR="007C1D19" w:rsidDel="005C6AA2" w:rsidRDefault="007C1D19">
      <w:pPr>
        <w:pStyle w:val="Heading1"/>
        <w:rPr>
          <w:del w:id="4192" w:author="Gerard Blanco Bernal (Student)" w:date="2022-04-14T19:19:00Z"/>
        </w:rPr>
        <w:pPrChange w:id="4193" w:author="Gerard Blanco Bernal (Student)" w:date="2022-05-02T10:15:00Z">
          <w:pPr/>
        </w:pPrChange>
      </w:pPr>
    </w:p>
    <w:p w14:paraId="11FECC97" w14:textId="76FB6D68" w:rsidR="005C6AA2" w:rsidRDefault="005C6AA2">
      <w:pPr>
        <w:pStyle w:val="Heading1"/>
        <w:numPr>
          <w:ilvl w:val="0"/>
          <w:numId w:val="17"/>
        </w:numPr>
        <w:rPr>
          <w:ins w:id="4194" w:author="Gerard Blanco Bernal (Student)" w:date="2022-04-14T19:19:00Z"/>
        </w:rPr>
        <w:pPrChange w:id="4195" w:author="Gerard Blanco Bernal (Student)" w:date="2022-05-02T10:15:00Z">
          <w:pPr/>
        </w:pPrChange>
      </w:pPr>
    </w:p>
    <w:p w14:paraId="396F0962" w14:textId="3794917D" w:rsidR="005C6AA2" w:rsidRDefault="005C6AA2" w:rsidP="005C6AA2">
      <w:pPr>
        <w:rPr>
          <w:ins w:id="4196" w:author="Gerard Blanco Bernal (Student)" w:date="2022-04-14T19:21:00Z"/>
        </w:rPr>
      </w:pPr>
      <w:ins w:id="4197" w:author="Gerard Blanco Bernal (Student)" w:date="2022-04-14T19:19:00Z">
        <w:r>
          <w:t xml:space="preserve">The researcher has several follow-up ideas and features that could make this prototype ever so slightly more appealing as a commercial product to not only </w:t>
        </w:r>
      </w:ins>
      <w:ins w:id="4198" w:author="Gerard Blanco Bernal (Student)" w:date="2022-04-14T19:20:00Z">
        <w:r>
          <w:t xml:space="preserve">newly started gardeners, but also industrial scale </w:t>
        </w:r>
      </w:ins>
      <w:r w:rsidR="00DF04DA">
        <w:t xml:space="preserve">plant </w:t>
      </w:r>
      <w:ins w:id="4199" w:author="Gerard Blanco Bernal (Student)" w:date="2022-04-14T19:20:00Z">
        <w:r>
          <w:t xml:space="preserve">nurseries. </w:t>
        </w:r>
      </w:ins>
    </w:p>
    <w:p w14:paraId="53B4D1CF" w14:textId="77777777" w:rsidR="005C6AA2" w:rsidRDefault="005C6AA2" w:rsidP="005C6AA2">
      <w:pPr>
        <w:rPr>
          <w:ins w:id="4200" w:author="Gerard Blanco Bernal (Student)" w:date="2022-04-14T19:21:00Z"/>
        </w:rPr>
      </w:pPr>
    </w:p>
    <w:p w14:paraId="26A12399" w14:textId="1EA49698" w:rsidR="005C6AA2" w:rsidRDefault="005C6AA2" w:rsidP="005C6AA2">
      <w:pPr>
        <w:rPr>
          <w:ins w:id="4201" w:author="Gerard Blanco Bernal (Student)" w:date="2022-04-14T19:25:00Z"/>
        </w:rPr>
      </w:pPr>
      <w:ins w:id="4202" w:author="Gerard Blanco Bernal (Student)" w:date="2022-04-14T19:20:00Z">
        <w:r>
          <w:t xml:space="preserve">The first of the many possible future additions would be to allow for different environmental control for multiple </w:t>
        </w:r>
      </w:ins>
      <w:ins w:id="4203" w:author="Gerard Blanco Bernal (Student)" w:date="2022-04-14T19:21:00Z">
        <w:r>
          <w:t>greenhouses. This way the product could provide different climates for different crops and would not limit the gardener to only the ones in season. With this addition, it is o</w:t>
        </w:r>
      </w:ins>
      <w:ins w:id="4204" w:author="Gerard Blanco Bernal (Student)" w:date="2022-04-14T19:22:00Z">
        <w:r>
          <w:t>nly natural that a stronger water pump and additional motors would be needed in order to achieve the same control on a larger scale.</w:t>
        </w:r>
      </w:ins>
    </w:p>
    <w:p w14:paraId="2B31FE04" w14:textId="37EAAD28" w:rsidR="003433D4" w:rsidRDefault="003433D4" w:rsidP="005C6AA2">
      <w:pPr>
        <w:rPr>
          <w:ins w:id="4205" w:author="Gerard Blanco Bernal (Student)" w:date="2022-04-14T19:25:00Z"/>
        </w:rPr>
      </w:pPr>
    </w:p>
    <w:p w14:paraId="7C89D5C5" w14:textId="3E1B1D27" w:rsidR="00DF04DA" w:rsidRDefault="003433D4" w:rsidP="005C6AA2">
      <w:ins w:id="4206" w:author="Gerard Blanco Bernal (Student)" w:date="2022-04-14T19:25:00Z">
        <w:r>
          <w:t xml:space="preserve">Secondly, the </w:t>
        </w:r>
      </w:ins>
      <w:ins w:id="4207" w:author="Gerard Blanco Bernal (Student)" w:date="2022-04-14T19:26:00Z">
        <w:r>
          <w:t xml:space="preserve">researcher would like to try different model architectures for the weed detection in order to favour an accurate but slow model. Although the EfficientDet family of model are very versatile, the researcher only really needed to test a single </w:t>
        </w:r>
      </w:ins>
      <w:ins w:id="4208" w:author="Gerard Blanco Bernal (Student)" w:date="2022-04-14T19:27:00Z">
        <w:r>
          <w:t>image every 12 hours to check for any weeds. Although EfficientDet aims to cover as many positive qualiti</w:t>
        </w:r>
      </w:ins>
      <w:ins w:id="4209" w:author="Gerard Blanco Bernal (Student)" w:date="2022-04-14T19:28:00Z">
        <w:r>
          <w:t>es as possible, it is inevitable that there will be trade-offs, and h</w:t>
        </w:r>
        <w:r w:rsidRPr="003433D4">
          <w:t>igh frame rates were not the objective,</w:t>
        </w:r>
        <w:r>
          <w:t xml:space="preserve"> so an even slower object detection model would be far more suited for the task at hand</w:t>
        </w:r>
      </w:ins>
      <w:r w:rsidR="00DF04DA">
        <w:t xml:space="preserve"> and would help with the detection of the seedling stage of weeds as the utilized architecture was not entirely able to detect them</w:t>
      </w:r>
      <w:ins w:id="4210" w:author="Gerard Blanco Bernal (Student)" w:date="2022-04-14T19:28:00Z">
        <w:r>
          <w:t>.</w:t>
        </w:r>
      </w:ins>
    </w:p>
    <w:p w14:paraId="313A3AA2" w14:textId="21E82E0C" w:rsidR="00E53F1B" w:rsidRDefault="00E53F1B" w:rsidP="005C6AA2"/>
    <w:p w14:paraId="633B49FD" w14:textId="64315D06" w:rsidR="00E53F1B" w:rsidRDefault="00E53F1B" w:rsidP="005C6AA2">
      <w:r>
        <w:t xml:space="preserve">Furthermore, the researcher </w:t>
      </w:r>
      <w:bookmarkStart w:id="4211" w:name="_Hlk101979805"/>
      <w:r>
        <w:t xml:space="preserve">would like to work with larger natural language datasets in order to attempt natural language generation for the responses. Although the idea of using a </w:t>
      </w:r>
      <w:r w:rsidR="001749FC">
        <w:t>small</w:t>
      </w:r>
      <w:r>
        <w:t xml:space="preserve"> JSON dictionary for the </w:t>
      </w:r>
      <w:r w:rsidR="001749FC">
        <w:t>limited</w:t>
      </w:r>
      <w:r>
        <w:t xml:space="preserve"> number of use cases the </w:t>
      </w:r>
      <w:r w:rsidR="00EE2D55">
        <w:t>ChatBot</w:t>
      </w:r>
      <w:r w:rsidR="001749FC">
        <w:t xml:space="preserve"> would need to handle worked as a proof of concept for this iteration of the prototype, a means of producing intelligent responses </w:t>
      </w:r>
      <w:r w:rsidR="00A04EBB">
        <w:t xml:space="preserve">together with an intelligent understanding of the user input would make the system that much more flexible to the incoming messages </w:t>
      </w:r>
      <w:bookmarkStart w:id="4212" w:name="_Hlk101979831"/>
      <w:bookmarkEnd w:id="4211"/>
      <w:r w:rsidR="00A04EBB">
        <w:t xml:space="preserve">and would allow for a larger variety in the responses which would further the </w:t>
      </w:r>
      <w:r w:rsidR="002246DF">
        <w:t>impression</w:t>
      </w:r>
      <w:r w:rsidR="00A04EBB">
        <w:t xml:space="preserve"> of an intelligent personal assistant to the end user.</w:t>
      </w:r>
    </w:p>
    <w:bookmarkEnd w:id="4212"/>
    <w:p w14:paraId="3BF6E638" w14:textId="77777777" w:rsidR="00DF04DA" w:rsidRDefault="00DF04DA" w:rsidP="005C6AA2"/>
    <w:p w14:paraId="0B50C4B3" w14:textId="4D4BBB7C" w:rsidR="00746794" w:rsidRDefault="00746794" w:rsidP="005C6AA2">
      <w:pPr>
        <w:rPr>
          <w:ins w:id="4213" w:author="Gerard Blanco Bernal (Student)" w:date="2022-04-14T19:22:00Z"/>
        </w:rPr>
      </w:pPr>
      <w:ins w:id="4214" w:author="Gerard Blanco Bernal (Student)" w:date="2022-04-14T20:03:00Z">
        <w:r>
          <w:t>Additionally, the researcher would like to develop a dedicated app for the sy</w:t>
        </w:r>
      </w:ins>
      <w:ins w:id="4215" w:author="Gerard Blanco Bernal (Student)" w:date="2022-04-14T20:04:00Z">
        <w:r>
          <w:t>stem so that it would not need to work off of Telegram’s Bot API. To warrant this change, the app would have to provide more functionalit</w:t>
        </w:r>
      </w:ins>
      <w:ins w:id="4216" w:author="Gerard Blanco Bernal (Student)" w:date="2022-04-14T20:05:00Z">
        <w:r>
          <w:t xml:space="preserve">y than the </w:t>
        </w:r>
      </w:ins>
      <w:r w:rsidR="00EE2D55">
        <w:t>ChatBot</w:t>
      </w:r>
      <w:ins w:id="4217" w:author="Gerard Blanco Bernal (Student)" w:date="2022-04-14T20:05:00Z">
        <w:r>
          <w:t xml:space="preserve">, or at least present the greenhouse data in a more intuitive manner. Consequently, by using a dedicated app, the researcher could follow through </w:t>
        </w:r>
      </w:ins>
      <w:ins w:id="4218" w:author="Gerard Blanco Bernal (Student)" w:date="2022-04-14T20:06:00Z">
        <w:r>
          <w:t>with the discarded design decision of using QR codes to synchronise the user’s phone with the Raspberry Pi, which would provide a quicker way of p</w:t>
        </w:r>
      </w:ins>
      <w:ins w:id="4219" w:author="Gerard Blanco Bernal (Student)" w:date="2022-04-14T20:07:00Z">
        <w:r>
          <w:t>erforming the first time set up of the prototype.</w:t>
        </w:r>
      </w:ins>
    </w:p>
    <w:p w14:paraId="232EB7B4" w14:textId="524A2E62" w:rsidR="005C6AA2" w:rsidRDefault="005C6AA2" w:rsidP="005C6AA2">
      <w:pPr>
        <w:rPr>
          <w:ins w:id="4220" w:author="Gerard Blanco Bernal (Student)" w:date="2022-04-14T19:22:00Z"/>
        </w:rPr>
      </w:pPr>
    </w:p>
    <w:p w14:paraId="02E25613" w14:textId="76CC6C89" w:rsidR="005C6AA2" w:rsidRDefault="005C6AA2">
      <w:pPr>
        <w:rPr>
          <w:ins w:id="4221" w:author="Gerard Blanco Bernal (Student)" w:date="2022-04-18T20:16:00Z"/>
        </w:rPr>
      </w:pPr>
      <w:ins w:id="4222" w:author="Gerard Blanco Bernal (Student)" w:date="2022-04-14T19:22:00Z">
        <w:r>
          <w:t xml:space="preserve">Lastly, still appealing to budget gardeners, the researcher wishes </w:t>
        </w:r>
      </w:ins>
      <w:ins w:id="4223" w:author="Gerard Blanco Bernal (Student)" w:date="2022-04-14T19:23:00Z">
        <w:r>
          <w:t xml:space="preserve">to adapt the prototype so that it could be used with </w:t>
        </w:r>
      </w:ins>
      <w:ins w:id="4224" w:author="Gerard Blanco Bernal (Student)" w:date="2022-04-14T19:24:00Z">
        <w:r>
          <w:t>polyethylene</w:t>
        </w:r>
      </w:ins>
      <w:ins w:id="4225" w:author="Gerard Blanco Bernal (Student)" w:date="2022-04-14T19:23:00Z">
        <w:r>
          <w:t xml:space="preserve"> </w:t>
        </w:r>
      </w:ins>
      <w:ins w:id="4226" w:author="Gerard Blanco Bernal (Student)" w:date="2022-04-14T19:24:00Z">
        <w:r>
          <w:t>greenhouses</w:t>
        </w:r>
        <w:r w:rsidR="003433D4">
          <w:t xml:space="preserve"> that lack the physical structure that polycarbonate greenhouses have. With both of these types of greenhouses covered, the prototype would be much more appealing as the polycarbonate </w:t>
        </w:r>
      </w:ins>
      <w:ins w:id="4227" w:author="Gerard Blanco Bernal (Student)" w:date="2022-04-14T19:25:00Z">
        <w:r w:rsidR="003433D4">
          <w:t>family of greenhouses are the pricier of the two types mentioned above.</w:t>
        </w:r>
      </w:ins>
    </w:p>
    <w:p w14:paraId="4EB223B3" w14:textId="3C796CD7" w:rsidR="00504D73" w:rsidRDefault="00504D73">
      <w:pPr>
        <w:rPr>
          <w:ins w:id="4228" w:author="Gerard Blanco Bernal (Student)" w:date="2022-04-14T19:19:00Z"/>
        </w:rPr>
        <w:pPrChange w:id="4229" w:author="Gerard Blanco Bernal (Student)" w:date="2022-04-14T19:19:00Z">
          <w:pPr>
            <w:pStyle w:val="Heading2"/>
            <w:numPr>
              <w:ilvl w:val="0"/>
              <w:numId w:val="0"/>
            </w:numPr>
            <w:tabs>
              <w:tab w:val="clear" w:pos="576"/>
            </w:tabs>
            <w:ind w:left="0" w:firstLine="0"/>
          </w:pPr>
        </w:pPrChange>
      </w:pPr>
    </w:p>
    <w:p w14:paraId="3137A6C2" w14:textId="77777777" w:rsidR="005C6AA2" w:rsidRPr="00CF6576" w:rsidRDefault="005C6AA2">
      <w:pPr>
        <w:rPr>
          <w:ins w:id="4230" w:author="Gerard Blanco Bernal (Student)" w:date="2022-04-14T19:18:00Z"/>
        </w:rPr>
        <w:pPrChange w:id="4231" w:author="Gerard Blanco Bernal (Student)" w:date="2022-04-14T19:19:00Z">
          <w:pPr>
            <w:pStyle w:val="Heading2"/>
            <w:numPr>
              <w:ilvl w:val="0"/>
              <w:numId w:val="0"/>
            </w:numPr>
            <w:tabs>
              <w:tab w:val="clear" w:pos="576"/>
            </w:tabs>
            <w:ind w:left="0" w:firstLine="0"/>
            <w:jc w:val="left"/>
          </w:pPr>
        </w:pPrChange>
      </w:pPr>
    </w:p>
    <w:p w14:paraId="41C019FD" w14:textId="54FB7B33" w:rsidR="00D45AE8" w:rsidRPr="000A42F8" w:rsidRDefault="00D45AE8" w:rsidP="00D45AE8">
      <w:pPr>
        <w:pStyle w:val="Heading2"/>
        <w:numPr>
          <w:ilvl w:val="0"/>
          <w:numId w:val="0"/>
        </w:numPr>
        <w:jc w:val="left"/>
        <w:rPr>
          <w:lang w:val="en-GB"/>
        </w:rPr>
      </w:pPr>
      <w:r w:rsidRPr="000A42F8">
        <w:rPr>
          <w:lang w:val="en-GB"/>
        </w:rPr>
        <w:t>Acknowledgments</w:t>
      </w:r>
    </w:p>
    <w:p w14:paraId="18D6C133" w14:textId="12E43A53" w:rsidR="0024360A" w:rsidRDefault="00832CBD" w:rsidP="0052361B">
      <w:pPr>
        <w:pStyle w:val="BodyText"/>
        <w:rPr>
          <w:ins w:id="4232" w:author="Gerard Blanco Bernal (Student)" w:date="2022-05-03T07:28:00Z"/>
          <w:lang w:val="en-GB"/>
        </w:rPr>
      </w:pPr>
      <w:del w:id="4233" w:author="Gerard Blanco Bernal (Student)" w:date="2022-04-13T22:20:00Z">
        <w:r w:rsidDel="002220DB">
          <w:rPr>
            <w:lang w:val="en-GB"/>
          </w:rPr>
          <w:delText>You can provide acknowledgements here to anyone who has been helpful in your project, or beyond. In some cases, the licensing of certain software products you have used may require you to acknowledge them here, e.g., in return for free use</w:delText>
        </w:r>
        <w:r w:rsidR="00D45AE8" w:rsidRPr="000A42F8" w:rsidDel="002220DB">
          <w:rPr>
            <w:lang w:val="en-GB"/>
          </w:rPr>
          <w:delText>.</w:delText>
        </w:r>
      </w:del>
      <w:ins w:id="4234" w:author="Gerard Blanco Bernal (Student)" w:date="2022-04-13T22:20:00Z">
        <w:r w:rsidR="002220DB">
          <w:rPr>
            <w:lang w:val="en-GB"/>
          </w:rPr>
          <w:t xml:space="preserve">The </w:t>
        </w:r>
      </w:ins>
      <w:ins w:id="4235" w:author="Gerard Blanco Bernal (Student)" w:date="2022-04-13T22:21:00Z">
        <w:r w:rsidR="002220DB">
          <w:rPr>
            <w:lang w:val="en-GB"/>
          </w:rPr>
          <w:t>author would like to thank Dr. Jacky Visser for being incredibly helpful and responsive during the cours</w:t>
        </w:r>
      </w:ins>
      <w:ins w:id="4236" w:author="Gerard Blanco Bernal (Student)" w:date="2022-04-13T22:22:00Z">
        <w:r w:rsidR="002220DB">
          <w:rPr>
            <w:lang w:val="en-GB"/>
          </w:rPr>
          <w:t>e of this project, and for</w:t>
        </w:r>
      </w:ins>
      <w:r w:rsidR="00C5512B">
        <w:rPr>
          <w:lang w:val="en-GB"/>
        </w:rPr>
        <w:t xml:space="preserve"> providing endless </w:t>
      </w:r>
      <w:ins w:id="4237" w:author="Gerard Blanco Bernal (Student)" w:date="2022-04-13T22:23:00Z">
        <w:r w:rsidR="002220DB">
          <w:rPr>
            <w:lang w:val="en-GB"/>
          </w:rPr>
          <w:t>feedback during the supervisor meetings.</w:t>
        </w:r>
      </w:ins>
      <w:r w:rsidR="00C5512B">
        <w:rPr>
          <w:lang w:val="en-GB"/>
        </w:rPr>
        <w:t xml:space="preserve"> The author would also like to thank </w:t>
      </w:r>
      <w:r w:rsidR="00DD30EC">
        <w:rPr>
          <w:lang w:val="en-GB"/>
        </w:rPr>
        <w:t>his forever person,</w:t>
      </w:r>
      <w:r w:rsidR="00C5512B">
        <w:rPr>
          <w:lang w:val="en-GB"/>
        </w:rPr>
        <w:t xml:space="preserve"> Izabella Reyes</w:t>
      </w:r>
      <w:r w:rsidR="00FB0C4E">
        <w:rPr>
          <w:lang w:val="en-GB"/>
        </w:rPr>
        <w:t xml:space="preserve">, his sister, Gloria Blanco, </w:t>
      </w:r>
      <w:ins w:id="4238" w:author="Gerard Blanco Bernal (Student)" w:date="2022-05-02T10:16:00Z">
        <w:r w:rsidR="008F09DA">
          <w:rPr>
            <w:lang w:val="en-GB"/>
          </w:rPr>
          <w:t xml:space="preserve">his mother, </w:t>
        </w:r>
      </w:ins>
      <w:r w:rsidR="00FB0C4E">
        <w:rPr>
          <w:lang w:val="en-GB"/>
        </w:rPr>
        <w:t>and the entirety of</w:t>
      </w:r>
      <w:ins w:id="4239" w:author="Gerard Blanco Bernal (Student)" w:date="2022-05-01T16:08:00Z">
        <w:r w:rsidR="00237140">
          <w:rPr>
            <w:lang w:val="en-GB"/>
          </w:rPr>
          <w:t xml:space="preserve"> </w:t>
        </w:r>
      </w:ins>
      <w:del w:id="4240" w:author="Gerard Blanco Bernal (Student)" w:date="2022-05-01T16:08:00Z">
        <w:r w:rsidR="00FB0C4E" w:rsidDel="00237140">
          <w:rPr>
            <w:lang w:val="en-GB"/>
          </w:rPr>
          <w:delText xml:space="preserve"> </w:delText>
        </w:r>
      </w:del>
      <w:r w:rsidR="00FB0C4E">
        <w:rPr>
          <w:lang w:val="en-GB"/>
        </w:rPr>
        <w:t>M</w:t>
      </w:r>
      <w:r w:rsidR="00265194">
        <w:rPr>
          <w:lang w:val="en-GB"/>
        </w:rPr>
        <w:t>.G.</w:t>
      </w:r>
      <w:r w:rsidR="00FB0C4E">
        <w:rPr>
          <w:lang w:val="en-GB"/>
        </w:rPr>
        <w:t xml:space="preserve"> for providing a voice of reason </w:t>
      </w:r>
      <w:r w:rsidR="00126394">
        <w:rPr>
          <w:lang w:val="en-GB"/>
        </w:rPr>
        <w:t>and guidance</w:t>
      </w:r>
      <w:r w:rsidR="009E56B0">
        <w:rPr>
          <w:lang w:val="en-GB"/>
        </w:rPr>
        <w:t xml:space="preserve"> throughout.</w:t>
      </w:r>
    </w:p>
    <w:p w14:paraId="589E3913" w14:textId="77777777" w:rsidR="000B16E9" w:rsidRPr="000A42F8" w:rsidRDefault="000B16E9" w:rsidP="0052361B">
      <w:pPr>
        <w:pStyle w:val="BodyText"/>
        <w:rPr>
          <w:lang w:val="en-GB"/>
        </w:rPr>
      </w:pPr>
    </w:p>
    <w:p w14:paraId="204ABE9D" w14:textId="23E31EEC" w:rsidR="001A6AD8" w:rsidRDefault="001A6AD8">
      <w:pPr>
        <w:pStyle w:val="Heading1"/>
        <w:numPr>
          <w:ilvl w:val="0"/>
          <w:numId w:val="0"/>
        </w:numPr>
        <w:rPr>
          <w:ins w:id="4241" w:author="Gerard Blanco Bernal (Student)" w:date="2022-04-14T21:09:00Z"/>
        </w:rPr>
      </w:pPr>
      <w:bookmarkStart w:id="4242" w:name="_References"/>
      <w:bookmarkEnd w:id="4242"/>
      <w:r w:rsidRPr="000A42F8">
        <w:lastRenderedPageBreak/>
        <w:t>References</w:t>
      </w:r>
    </w:p>
    <w:p w14:paraId="2AF1C147" w14:textId="082DFBC6" w:rsidR="009B1158" w:rsidRDefault="009B1158" w:rsidP="009B1158">
      <w:pPr>
        <w:rPr>
          <w:ins w:id="4243" w:author="Gerard Blanco Bernal (Student)" w:date="2022-04-14T21:09:00Z"/>
        </w:rPr>
      </w:pPr>
    </w:p>
    <w:p w14:paraId="67207DD8" w14:textId="263D359C" w:rsidR="009B1158" w:rsidRDefault="00846813">
      <w:pPr>
        <w:jc w:val="left"/>
        <w:rPr>
          <w:ins w:id="4244" w:author="Gerard Blanco Bernal (Student)" w:date="2022-04-14T21:14:00Z"/>
        </w:rPr>
        <w:pPrChange w:id="4245" w:author="Gerard Blanco Bernal (Student)" w:date="2022-04-14T21:21:00Z">
          <w:pPr/>
        </w:pPrChange>
      </w:pPr>
      <w:ins w:id="4246" w:author="Gerard Blanco Bernal (Student)" w:date="2022-04-14T21:14:00Z">
        <w:r>
          <w:t>[1]</w:t>
        </w:r>
      </w:ins>
      <w:ins w:id="4247" w:author="Gerard Blanco Bernal (Student)" w:date="2022-04-14T21:16:00Z">
        <w:r>
          <w:t xml:space="preserve"> </w:t>
        </w:r>
      </w:ins>
      <w:ins w:id="4248" w:author="Gerard Blanco Bernal (Student)" w:date="2022-04-14T21:21:00Z">
        <w:r w:rsidR="009F1CD6">
          <w:fldChar w:fldCharType="begin"/>
        </w:r>
        <w:r w:rsidR="009F1CD6">
          <w:instrText xml:space="preserve"> HYPERLINK "https://www.researchgate.net/publication/308242989_Modes_of_Greenhouse_Water_Savings" </w:instrText>
        </w:r>
        <w:r w:rsidR="009F1CD6">
          <w:fldChar w:fldCharType="separate"/>
        </w:r>
        <w:r w:rsidR="009F1CD6" w:rsidRPr="009F1CD6">
          <w:rPr>
            <w:rStyle w:val="Hyperlink"/>
          </w:rPr>
          <w:t>Modes of Greenhouse Water Savings</w:t>
        </w:r>
        <w:r w:rsidR="009F1CD6">
          <w:fldChar w:fldCharType="end"/>
        </w:r>
      </w:ins>
      <w:ins w:id="4249" w:author="Gerard Blanco Bernal (Student)" w:date="2022-04-14T21:22:00Z">
        <w:r w:rsidR="009F1CD6">
          <w:t xml:space="preserve">, </w:t>
        </w:r>
        <w:r w:rsidR="009F1CD6" w:rsidRPr="009F1CD6">
          <w:t>Nolan O’Connor</w:t>
        </w:r>
      </w:ins>
    </w:p>
    <w:p w14:paraId="741095A4" w14:textId="3B49AC9D" w:rsidR="00846813" w:rsidRDefault="00846813" w:rsidP="009B1158">
      <w:pPr>
        <w:rPr>
          <w:ins w:id="4250" w:author="Gerard Blanco Bernal (Student)" w:date="2022-04-14T21:14:00Z"/>
        </w:rPr>
      </w:pPr>
    </w:p>
    <w:p w14:paraId="146FDC94" w14:textId="7A66B359" w:rsidR="00846813" w:rsidRDefault="00846813" w:rsidP="009B1158">
      <w:pPr>
        <w:rPr>
          <w:ins w:id="4251" w:author="Gerard Blanco Bernal (Student)" w:date="2022-04-14T21:14:00Z"/>
        </w:rPr>
      </w:pPr>
      <w:ins w:id="4252" w:author="Gerard Blanco Bernal (Student)" w:date="2022-04-14T21:14:00Z">
        <w:r>
          <w:t>[2]</w:t>
        </w:r>
      </w:ins>
      <w:ins w:id="4253" w:author="Gerard Blanco Bernal (Student)" w:date="2022-04-14T21:20:00Z">
        <w:r w:rsidR="009F1CD6">
          <w:t xml:space="preserve"> </w:t>
        </w:r>
      </w:ins>
      <w:ins w:id="4254" w:author="Gerard Blanco Bernal (Student)" w:date="2022-04-14T21:22:00Z">
        <w:r w:rsidR="009F1CD6">
          <w:fldChar w:fldCharType="begin"/>
        </w:r>
        <w:r w:rsidR="009F1CD6">
          <w:instrText xml:space="preserve"> HYPERLINK "https://www.frontiersin.org/articles/10.3389/fpls.2013.00273/full" \l ":~:text=Climatological%20extremes%20including%20very%20high%20temperatures%20are%20predicted%20to%20have,resulting%20in%20wide%20spread%20famine" </w:instrText>
        </w:r>
        <w:r w:rsidR="009F1CD6">
          <w:fldChar w:fldCharType="separate"/>
        </w:r>
        <w:r w:rsidR="009F1CD6" w:rsidRPr="009F1CD6">
          <w:rPr>
            <w:rStyle w:val="Hyperlink"/>
          </w:rPr>
          <w:t>Plant tolerance to high temperature in a changing environment</w:t>
        </w:r>
        <w:r w:rsidR="009F1CD6">
          <w:fldChar w:fldCharType="end"/>
        </w:r>
        <w:r w:rsidR="009F1CD6">
          <w:t xml:space="preserve">, </w:t>
        </w:r>
        <w:r w:rsidR="009F1CD6" w:rsidRPr="009F1CD6">
          <w:t>Front. Plant Sci., 31 July 2013</w:t>
        </w:r>
      </w:ins>
      <w:ins w:id="4255" w:author="Gerard Blanco Bernal (Student)" w:date="2022-04-14T21:20:00Z">
        <w:r w:rsidR="009F1CD6">
          <w:t xml:space="preserve"> </w:t>
        </w:r>
      </w:ins>
    </w:p>
    <w:p w14:paraId="4DC6E4C1" w14:textId="332E161C" w:rsidR="00846813" w:rsidRDefault="00846813" w:rsidP="009B1158">
      <w:pPr>
        <w:rPr>
          <w:ins w:id="4256" w:author="Gerard Blanco Bernal (Student)" w:date="2022-04-14T21:14:00Z"/>
        </w:rPr>
      </w:pPr>
    </w:p>
    <w:p w14:paraId="0A12FC27" w14:textId="60815F95" w:rsidR="00846813" w:rsidRDefault="00846813" w:rsidP="009B1158">
      <w:pPr>
        <w:rPr>
          <w:ins w:id="4257" w:author="Gerard Blanco Bernal (Student)" w:date="2022-04-14T21:14:00Z"/>
        </w:rPr>
      </w:pPr>
      <w:ins w:id="4258" w:author="Gerard Blanco Bernal (Student)" w:date="2022-04-14T21:14:00Z">
        <w:r>
          <w:t>[3]</w:t>
        </w:r>
      </w:ins>
      <w:ins w:id="4259" w:author="Gerard Blanco Bernal (Student)" w:date="2022-04-14T21:23:00Z">
        <w:r w:rsidR="009F1CD6">
          <w:t xml:space="preserve"> </w:t>
        </w:r>
        <w:r w:rsidR="009F1CD6">
          <w:fldChar w:fldCharType="begin"/>
        </w:r>
        <w:r w:rsidR="009F1CD6">
          <w:instrText xml:space="preserve"> HYPERLINK "https://journals.ashs.org/hortsci/view/journals/hortsci/52/12/article-p1834.xml" </w:instrText>
        </w:r>
        <w:r w:rsidR="009F1CD6">
          <w:fldChar w:fldCharType="separate"/>
        </w:r>
        <w:r w:rsidR="009F1CD6" w:rsidRPr="009F1CD6">
          <w:rPr>
            <w:rStyle w:val="Hyperlink"/>
          </w:rPr>
          <w:t>The Effects of Greenhouse Activities on Psychological Stress, Depression, and Anxiety among University Students Who Served in the U.S. Armed Forces</w:t>
        </w:r>
        <w:r w:rsidR="009F1CD6">
          <w:fldChar w:fldCharType="end"/>
        </w:r>
        <w:r w:rsidR="009F1CD6">
          <w:t>,</w:t>
        </w:r>
        <w:r w:rsidR="009F1CD6" w:rsidRPr="009F1CD6">
          <w:t xml:space="preserve"> </w:t>
        </w:r>
        <w:proofErr w:type="spellStart"/>
        <w:r w:rsidR="009F1CD6" w:rsidRPr="009F1CD6">
          <w:t>HortScience</w:t>
        </w:r>
      </w:ins>
      <w:proofErr w:type="spellEnd"/>
    </w:p>
    <w:p w14:paraId="4BC2F5E1" w14:textId="115F87B7" w:rsidR="00846813" w:rsidRDefault="00846813" w:rsidP="009B1158">
      <w:pPr>
        <w:rPr>
          <w:ins w:id="4260" w:author="Gerard Blanco Bernal (Student)" w:date="2022-04-14T21:14:00Z"/>
        </w:rPr>
      </w:pPr>
    </w:p>
    <w:p w14:paraId="18E63C31" w14:textId="44C3F732" w:rsidR="00846813" w:rsidRDefault="00846813" w:rsidP="009B1158">
      <w:pPr>
        <w:rPr>
          <w:ins w:id="4261" w:author="Gerard Blanco Bernal (Student)" w:date="2022-04-14T21:14:00Z"/>
        </w:rPr>
      </w:pPr>
      <w:ins w:id="4262" w:author="Gerard Blanco Bernal (Student)" w:date="2022-04-14T21:14:00Z">
        <w:r>
          <w:t>[4]</w:t>
        </w:r>
      </w:ins>
      <w:ins w:id="4263" w:author="Gerard Blanco Bernal (Student)" w:date="2022-04-14T21:25:00Z">
        <w:r w:rsidR="00CB203F" w:rsidRPr="00CB203F">
          <w:t xml:space="preserve"> </w:t>
        </w:r>
        <w:r w:rsidR="00CB203F">
          <w:fldChar w:fldCharType="begin"/>
        </w:r>
        <w:r w:rsidR="00CB203F">
          <w:instrText xml:space="preserve"> HYPERLINK "https://www.miraclegro.com/en-us/library/americans-are-growing-more-ever" </w:instrText>
        </w:r>
        <w:r w:rsidR="00CB203F">
          <w:fldChar w:fldCharType="separate"/>
        </w:r>
        <w:r w:rsidR="00CB203F" w:rsidRPr="00CB203F">
          <w:rPr>
            <w:rStyle w:val="Hyperlink"/>
          </w:rPr>
          <w:t>Americans are Growing More than Ever</w:t>
        </w:r>
        <w:r w:rsidR="00CB203F">
          <w:fldChar w:fldCharType="end"/>
        </w:r>
        <w:r w:rsidR="00CB203F">
          <w:t>, Miracle Gro</w:t>
        </w:r>
      </w:ins>
    </w:p>
    <w:p w14:paraId="6563C260" w14:textId="3F24CD91" w:rsidR="00846813" w:rsidRDefault="00846813" w:rsidP="009B1158">
      <w:pPr>
        <w:rPr>
          <w:ins w:id="4264" w:author="Gerard Blanco Bernal (Student)" w:date="2022-04-14T21:14:00Z"/>
        </w:rPr>
      </w:pPr>
    </w:p>
    <w:p w14:paraId="01EF14B6" w14:textId="44F65F16" w:rsidR="00846813" w:rsidRDefault="00846813" w:rsidP="009B1158">
      <w:pPr>
        <w:rPr>
          <w:ins w:id="4265" w:author="Gerard Blanco Bernal (Student)" w:date="2022-04-14T21:14:00Z"/>
        </w:rPr>
      </w:pPr>
      <w:ins w:id="4266" w:author="Gerard Blanco Bernal (Student)" w:date="2022-04-14T21:14:00Z">
        <w:r>
          <w:t>[5]</w:t>
        </w:r>
      </w:ins>
      <w:ins w:id="4267" w:author="Gerard Blanco Bernal (Student)" w:date="2022-04-14T21:25:00Z">
        <w:r w:rsidR="00CB203F">
          <w:t xml:space="preserve"> </w:t>
        </w:r>
      </w:ins>
      <w:ins w:id="4268" w:author="Gerard Blanco Bernal (Student)" w:date="2022-04-14T21:26:00Z">
        <w:r w:rsidR="00CB203F">
          <w:fldChar w:fldCharType="begin"/>
        </w:r>
        <w:r w:rsidR="00CB203F">
          <w:instrText xml:space="preserve"> HYPERLINK "https://www.theceomagazine.com/executive-interviews/agriculture-farming/michael-sutterer/" </w:instrText>
        </w:r>
        <w:r w:rsidR="00CB203F">
          <w:fldChar w:fldCharType="separate"/>
        </w:r>
        <w:r w:rsidR="00CB203F" w:rsidRPr="00CB203F">
          <w:rPr>
            <w:rStyle w:val="Hyperlink"/>
          </w:rPr>
          <w:t>The Power of Plants</w:t>
        </w:r>
        <w:r w:rsidR="00CB203F">
          <w:fldChar w:fldCharType="end"/>
        </w:r>
        <w:r w:rsidR="00CB203F">
          <w:t xml:space="preserve">, Mike </w:t>
        </w:r>
        <w:proofErr w:type="spellStart"/>
        <w:r w:rsidR="00CB203F">
          <w:t>Sutterer</w:t>
        </w:r>
      </w:ins>
      <w:proofErr w:type="spellEnd"/>
    </w:p>
    <w:p w14:paraId="4E1A7BA9" w14:textId="6906D736" w:rsidR="00846813" w:rsidRDefault="00846813" w:rsidP="009B1158">
      <w:pPr>
        <w:rPr>
          <w:ins w:id="4269" w:author="Gerard Blanco Bernal (Student)" w:date="2022-04-14T21:14:00Z"/>
        </w:rPr>
      </w:pPr>
    </w:p>
    <w:p w14:paraId="467B2422" w14:textId="0B4993D3" w:rsidR="00846813" w:rsidRDefault="00846813" w:rsidP="00CB203F">
      <w:pPr>
        <w:rPr>
          <w:ins w:id="4270" w:author="Gerard Blanco Bernal (Student)" w:date="2022-04-14T21:14:00Z"/>
        </w:rPr>
      </w:pPr>
      <w:ins w:id="4271" w:author="Gerard Blanco Bernal (Student)" w:date="2022-04-14T21:14:00Z">
        <w:r>
          <w:t>[6]</w:t>
        </w:r>
      </w:ins>
      <w:ins w:id="4272" w:author="Gerard Blanco Bernal (Student)" w:date="2022-04-14T21:28:00Z">
        <w:r w:rsidR="00CB203F">
          <w:t xml:space="preserve"> </w:t>
        </w:r>
      </w:ins>
      <w:ins w:id="4273" w:author="Gerard Blanco Bernal (Student)" w:date="2022-04-14T21:29:00Z">
        <w:r w:rsidR="00CB203F">
          <w:fldChar w:fldCharType="begin"/>
        </w:r>
        <w:r w:rsidR="00CB203F">
          <w:instrText xml:space="preserve"> HYPERLINK "https://garden.org/thread/view/48850/Giving-up/" </w:instrText>
        </w:r>
        <w:r w:rsidR="00CB203F">
          <w:fldChar w:fldCharType="separate"/>
        </w:r>
        <w:r w:rsidR="00CB203F" w:rsidRPr="00CB203F">
          <w:rPr>
            <w:rStyle w:val="Hyperlink"/>
          </w:rPr>
          <w:t>All Things Gardening forum: Giving up</w:t>
        </w:r>
        <w:r w:rsidR="00CB203F">
          <w:fldChar w:fldCharType="end"/>
        </w:r>
        <w:r w:rsidR="00CB203F">
          <w:t>, National Gardening Association</w:t>
        </w:r>
      </w:ins>
    </w:p>
    <w:p w14:paraId="737369A5" w14:textId="2DA8D0AF" w:rsidR="00846813" w:rsidRDefault="00846813" w:rsidP="009B1158">
      <w:pPr>
        <w:rPr>
          <w:ins w:id="4274" w:author="Gerard Blanco Bernal (Student)" w:date="2022-04-14T21:14:00Z"/>
        </w:rPr>
      </w:pPr>
    </w:p>
    <w:p w14:paraId="405A9939" w14:textId="080457EB" w:rsidR="00846813" w:rsidRDefault="00846813" w:rsidP="009B1158">
      <w:pPr>
        <w:rPr>
          <w:ins w:id="4275" w:author="Gerard Blanco Bernal (Student)" w:date="2022-04-14T21:14:00Z"/>
        </w:rPr>
      </w:pPr>
      <w:ins w:id="4276" w:author="Gerard Blanco Bernal (Student)" w:date="2022-04-14T21:14:00Z">
        <w:r>
          <w:t>[7]</w:t>
        </w:r>
      </w:ins>
      <w:ins w:id="4277" w:author="Gerard Blanco Bernal (Student)" w:date="2022-04-14T21:30:00Z">
        <w:r w:rsidR="00C04942">
          <w:t xml:space="preserve"> </w:t>
        </w:r>
      </w:ins>
      <w:ins w:id="4278" w:author="Gerard Blanco Bernal (Student)" w:date="2022-04-14T21:31:00Z">
        <w:r w:rsidR="00C04942">
          <w:fldChar w:fldCharType="begin"/>
        </w:r>
        <w:r w:rsidR="00C04942">
          <w:instrText xml:space="preserve"> HYPERLINK "https://www.sciencedirect.com/science/article/abs/pii/S0168169900001332" </w:instrText>
        </w:r>
        <w:r w:rsidR="00C04942">
          <w:fldChar w:fldCharType="separate"/>
        </w:r>
        <w:r w:rsidR="00C04942" w:rsidRPr="00C04942">
          <w:rPr>
            <w:rStyle w:val="Hyperlink"/>
          </w:rPr>
          <w:t>An intelligent control for greenhouse automation</w:t>
        </w:r>
        <w:r w:rsidR="00C04942">
          <w:fldChar w:fldCharType="end"/>
        </w:r>
        <w:r w:rsidR="00C04942">
          <w:t>, Tetsuo Morimoto</w:t>
        </w:r>
      </w:ins>
    </w:p>
    <w:p w14:paraId="7545F4C0" w14:textId="17CB58CC" w:rsidR="00846813" w:rsidRDefault="00846813" w:rsidP="009B1158">
      <w:pPr>
        <w:rPr>
          <w:ins w:id="4279" w:author="Gerard Blanco Bernal (Student)" w:date="2022-04-14T21:14:00Z"/>
        </w:rPr>
      </w:pPr>
    </w:p>
    <w:p w14:paraId="6F1A4513" w14:textId="0F44ADA5" w:rsidR="00846813" w:rsidRDefault="00846813" w:rsidP="009B1158">
      <w:pPr>
        <w:rPr>
          <w:ins w:id="4280" w:author="Gerard Blanco Bernal (Student)" w:date="2022-04-14T21:14:00Z"/>
        </w:rPr>
      </w:pPr>
      <w:ins w:id="4281" w:author="Gerard Blanco Bernal (Student)" w:date="2022-04-14T21:14:00Z">
        <w:r>
          <w:t>[8]</w:t>
        </w:r>
      </w:ins>
      <w:ins w:id="4282" w:author="Gerard Blanco Bernal (Student)" w:date="2022-04-14T21:31:00Z">
        <w:r w:rsidR="00C04942">
          <w:t xml:space="preserve"> </w:t>
        </w:r>
        <w:r w:rsidR="00C04942">
          <w:fldChar w:fldCharType="begin"/>
        </w:r>
        <w:r w:rsidR="00C04942">
          <w:instrText xml:space="preserve"> HYPERLINK "https://www.researchgate.net/publication/236484174_Intelligent_control_based_fuzzy_logic_for_automation_of_greenhouse_irrigation_system_and_evaluation_in_relation_to_conventional_systems" </w:instrText>
        </w:r>
        <w:r w:rsidR="00C04942">
          <w:fldChar w:fldCharType="separate"/>
        </w:r>
        <w:r w:rsidR="00C04942" w:rsidRPr="00C04942">
          <w:rPr>
            <w:rStyle w:val="Hyperlink"/>
          </w:rPr>
          <w:t>Intelligent control based fuzzy logic for automation of greenhouse irrigation system and evaluation in relation to conventional systems</w:t>
        </w:r>
        <w:r w:rsidR="00C04942">
          <w:fldChar w:fldCharType="end"/>
        </w:r>
        <w:r w:rsidR="00C04942">
          <w:t xml:space="preserve">, </w:t>
        </w:r>
        <w:proofErr w:type="spellStart"/>
        <w:r w:rsidR="00C04942">
          <w:t>Javadi</w:t>
        </w:r>
        <w:proofErr w:type="spellEnd"/>
        <w:r w:rsidR="00C04942">
          <w:t xml:space="preserve"> P Kia</w:t>
        </w:r>
      </w:ins>
    </w:p>
    <w:p w14:paraId="3E5FE3EC" w14:textId="7FB7AA13" w:rsidR="00846813" w:rsidRDefault="00846813" w:rsidP="009B1158">
      <w:pPr>
        <w:rPr>
          <w:ins w:id="4283" w:author="Gerard Blanco Bernal (Student)" w:date="2022-04-14T21:14:00Z"/>
        </w:rPr>
      </w:pPr>
    </w:p>
    <w:p w14:paraId="440496D5" w14:textId="5672700C" w:rsidR="00846813" w:rsidRPr="00846813" w:rsidRDefault="00846813" w:rsidP="009B1158">
      <w:pPr>
        <w:rPr>
          <w:ins w:id="4284" w:author="Gerard Blanco Bernal (Student)" w:date="2022-04-14T21:14:00Z"/>
          <w:vanish/>
          <w:specVanish/>
          <w:rPrChange w:id="4285" w:author="Gerard Blanco Bernal (Student)" w:date="2022-04-14T21:14:00Z">
            <w:rPr>
              <w:ins w:id="4286" w:author="Gerard Blanco Bernal (Student)" w:date="2022-04-14T21:14:00Z"/>
            </w:rPr>
          </w:rPrChange>
        </w:rPr>
      </w:pPr>
      <w:ins w:id="4287" w:author="Gerard Blanco Bernal (Student)" w:date="2022-04-14T21:14:00Z">
        <w:r>
          <w:t>[9</w:t>
        </w:r>
      </w:ins>
    </w:p>
    <w:p w14:paraId="3007B817" w14:textId="1944E00B" w:rsidR="00846813" w:rsidRDefault="00846813" w:rsidP="009B1158">
      <w:pPr>
        <w:rPr>
          <w:ins w:id="4288" w:author="Gerard Blanco Bernal (Student)" w:date="2022-04-14T21:14:00Z"/>
        </w:rPr>
      </w:pPr>
      <w:ins w:id="4289" w:author="Gerard Blanco Bernal (Student)" w:date="2022-04-14T21:14:00Z">
        <w:r>
          <w:t>]</w:t>
        </w:r>
      </w:ins>
      <w:ins w:id="4290" w:author="Gerard Blanco Bernal (Student)" w:date="2022-04-14T21:31:00Z">
        <w:r w:rsidR="00C04942">
          <w:t xml:space="preserve"> </w:t>
        </w:r>
      </w:ins>
      <w:ins w:id="4291" w:author="Gerard Blanco Bernal (Student)" w:date="2022-04-14T21:32:00Z">
        <w:r w:rsidR="00C04942">
          <w:fldChar w:fldCharType="begin"/>
        </w:r>
        <w:r w:rsidR="00C04942">
          <w:instrText xml:space="preserve"> HYPERLINK "https://letstalkscience.ca/educational-resources/backgrounders/needs-plants" </w:instrText>
        </w:r>
        <w:r w:rsidR="00C04942">
          <w:fldChar w:fldCharType="separate"/>
        </w:r>
        <w:r w:rsidR="00C04942" w:rsidRPr="00C04942">
          <w:rPr>
            <w:rStyle w:val="Hyperlink"/>
          </w:rPr>
          <w:t>Needs of Plants</w:t>
        </w:r>
        <w:r w:rsidR="00C04942">
          <w:fldChar w:fldCharType="end"/>
        </w:r>
        <w:r w:rsidR="00C04942">
          <w:t>, Let’s Talk Science</w:t>
        </w:r>
      </w:ins>
      <w:del w:id="4292" w:author="Gerard Blanco Bernal (Student)" w:date="2022-04-14T21:14:00Z">
        <w:r w:rsidDel="00846813">
          <w:delText xml:space="preserve"> </w:delText>
        </w:r>
      </w:del>
    </w:p>
    <w:p w14:paraId="0A076DFF" w14:textId="5A138C67" w:rsidR="00846813" w:rsidRDefault="00846813" w:rsidP="009B1158">
      <w:pPr>
        <w:rPr>
          <w:ins w:id="4293" w:author="Gerard Blanco Bernal (Student)" w:date="2022-04-14T21:14:00Z"/>
        </w:rPr>
      </w:pPr>
    </w:p>
    <w:p w14:paraId="3AFE312C" w14:textId="128D3F35" w:rsidR="00846813" w:rsidRDefault="00846813" w:rsidP="009B1158">
      <w:pPr>
        <w:rPr>
          <w:ins w:id="4294" w:author="Gerard Blanco Bernal (Student)" w:date="2022-04-14T21:14:00Z"/>
        </w:rPr>
      </w:pPr>
      <w:ins w:id="4295" w:author="Gerard Blanco Bernal (Student)" w:date="2022-04-14T21:14:00Z">
        <w:r>
          <w:t>[10</w:t>
        </w:r>
      </w:ins>
      <w:ins w:id="4296" w:author="Gerard Blanco Bernal (Student)" w:date="2022-04-14T21:32:00Z">
        <w:r w:rsidR="00C04942">
          <w:t xml:space="preserve">] </w:t>
        </w:r>
      </w:ins>
      <w:ins w:id="4297" w:author="Gerard Blanco Bernal (Student)" w:date="2022-04-14T21:33:00Z">
        <w:r w:rsidR="00C04942">
          <w:fldChar w:fldCharType="begin"/>
        </w:r>
        <w:r w:rsidR="00C04942">
          <w:instrText xml:space="preserve"> HYPERLINK "https://autogrow.com/products/multigrow" </w:instrText>
        </w:r>
        <w:r w:rsidR="00C04942">
          <w:fldChar w:fldCharType="separate"/>
        </w:r>
        <w:r w:rsidR="00C04942" w:rsidRPr="00C04942">
          <w:rPr>
            <w:rStyle w:val="Hyperlink"/>
          </w:rPr>
          <w:t>MultiGrow</w:t>
        </w:r>
        <w:r w:rsidR="00C04942">
          <w:fldChar w:fldCharType="end"/>
        </w:r>
      </w:ins>
      <w:ins w:id="4298" w:author="Gerard Blanco Bernal (Student)" w:date="2022-04-14T21:32:00Z">
        <w:r w:rsidR="00C04942">
          <w:t xml:space="preserve">, </w:t>
        </w:r>
        <w:proofErr w:type="spellStart"/>
        <w:r w:rsidR="00C04942">
          <w:t>Autogrow</w:t>
        </w:r>
      </w:ins>
      <w:proofErr w:type="spellEnd"/>
    </w:p>
    <w:p w14:paraId="5217A440" w14:textId="70050097" w:rsidR="00846813" w:rsidRDefault="00846813" w:rsidP="009B1158">
      <w:pPr>
        <w:rPr>
          <w:ins w:id="4299" w:author="Gerard Blanco Bernal (Student)" w:date="2022-04-14T21:14:00Z"/>
        </w:rPr>
      </w:pPr>
    </w:p>
    <w:p w14:paraId="0AF49CCA" w14:textId="1D018165" w:rsidR="00846813" w:rsidRPr="00846813" w:rsidRDefault="00846813" w:rsidP="009B1158">
      <w:pPr>
        <w:rPr>
          <w:ins w:id="4300" w:author="Gerard Blanco Bernal (Student)" w:date="2022-04-14T21:09:00Z"/>
          <w:vanish/>
          <w:specVanish/>
          <w:rPrChange w:id="4301" w:author="Gerard Blanco Bernal (Student)" w:date="2022-04-14T21:14:00Z">
            <w:rPr>
              <w:ins w:id="4302" w:author="Gerard Blanco Bernal (Student)" w:date="2022-04-14T21:09:00Z"/>
            </w:rPr>
          </w:rPrChange>
        </w:rPr>
      </w:pPr>
      <w:ins w:id="4303" w:author="Gerard Blanco Bernal (Student)" w:date="2022-04-14T21:14:00Z">
        <w:r>
          <w:t>[11]</w:t>
        </w:r>
      </w:ins>
    </w:p>
    <w:p w14:paraId="6C55BAB1" w14:textId="784D627C" w:rsidR="009B1158" w:rsidRDefault="00846813" w:rsidP="009B1158">
      <w:pPr>
        <w:rPr>
          <w:ins w:id="4304" w:author="Gerard Blanco Bernal (Student)" w:date="2022-04-14T21:14:00Z"/>
        </w:rPr>
      </w:pPr>
      <w:r>
        <w:t xml:space="preserve"> </w:t>
      </w:r>
      <w:ins w:id="4305" w:author="Gerard Blanco Bernal (Student)" w:date="2022-04-14T21:35:00Z">
        <w:r w:rsidR="00C04942">
          <w:fldChar w:fldCharType="begin"/>
        </w:r>
        <w:r w:rsidR="00C04942">
          <w:instrText xml:space="preserve"> HYPERLINK "https://autogrow.com/why-autogrow/why-autogrow" </w:instrText>
        </w:r>
        <w:r w:rsidR="00C04942">
          <w:fldChar w:fldCharType="separate"/>
        </w:r>
        <w:r w:rsidR="00C04942" w:rsidRPr="00C04942">
          <w:rPr>
            <w:rStyle w:val="Hyperlink"/>
          </w:rPr>
          <w:t>Why AutoGrow</w:t>
        </w:r>
        <w:r w:rsidR="00C04942">
          <w:fldChar w:fldCharType="end"/>
        </w:r>
        <w:r w:rsidR="00C04942">
          <w:t>, AutoGrow</w:t>
        </w:r>
      </w:ins>
    </w:p>
    <w:p w14:paraId="6F2D5487" w14:textId="3910BD99" w:rsidR="00846813" w:rsidRDefault="00846813" w:rsidP="009B1158">
      <w:pPr>
        <w:rPr>
          <w:ins w:id="4306" w:author="Gerard Blanco Bernal (Student)" w:date="2022-04-14T21:14:00Z"/>
        </w:rPr>
      </w:pPr>
    </w:p>
    <w:p w14:paraId="5246687A" w14:textId="0F847ADA" w:rsidR="00846813" w:rsidRDefault="00846813" w:rsidP="009B1158">
      <w:pPr>
        <w:rPr>
          <w:ins w:id="4307" w:author="Gerard Blanco Bernal (Student)" w:date="2022-04-14T21:14:00Z"/>
        </w:rPr>
      </w:pPr>
      <w:ins w:id="4308" w:author="Gerard Blanco Bernal (Student)" w:date="2022-04-14T21:14:00Z">
        <w:r>
          <w:t>[12]</w:t>
        </w:r>
      </w:ins>
      <w:ins w:id="4309" w:author="Gerard Blanco Bernal (Student)" w:date="2022-04-14T21:35:00Z">
        <w:r w:rsidR="00C04942">
          <w:t xml:space="preserve"> </w:t>
        </w:r>
        <w:r w:rsidR="000F4B72">
          <w:fldChar w:fldCharType="begin"/>
        </w:r>
        <w:r w:rsidR="000F4B72">
          <w:instrText xml:space="preserve"> HYPERLINK "https://www.hg-hydroponics.co.uk/autogrow---multigrow-multiple-room-environment-controller-13487-p.asp" </w:instrText>
        </w:r>
        <w:r w:rsidR="000F4B72">
          <w:fldChar w:fldCharType="separate"/>
        </w:r>
        <w:r w:rsidR="00C04942" w:rsidRPr="000F4B72">
          <w:rPr>
            <w:rStyle w:val="Hyperlink"/>
          </w:rPr>
          <w:t>AutoGrow - MultiGrow Multiple Room Environment Controller</w:t>
        </w:r>
        <w:r w:rsidR="000F4B72">
          <w:fldChar w:fldCharType="end"/>
        </w:r>
        <w:r w:rsidR="000F4B72">
          <w:t>, HG-Hydroponics</w:t>
        </w:r>
      </w:ins>
    </w:p>
    <w:p w14:paraId="74DC829F" w14:textId="4A8BF7C9" w:rsidR="00846813" w:rsidRDefault="00846813" w:rsidP="009B1158">
      <w:pPr>
        <w:rPr>
          <w:ins w:id="4310" w:author="Gerard Blanco Bernal (Student)" w:date="2022-04-14T21:14:00Z"/>
        </w:rPr>
      </w:pPr>
    </w:p>
    <w:p w14:paraId="76ADB4C1" w14:textId="5737428C" w:rsidR="00846813" w:rsidRDefault="00846813" w:rsidP="009B1158">
      <w:pPr>
        <w:rPr>
          <w:ins w:id="4311" w:author="Gerard Blanco Bernal (Student)" w:date="2022-04-14T21:14:00Z"/>
        </w:rPr>
      </w:pPr>
      <w:ins w:id="4312" w:author="Gerard Blanco Bernal (Student)" w:date="2022-04-14T21:14:00Z">
        <w:r>
          <w:t>[13]</w:t>
        </w:r>
      </w:ins>
      <w:ins w:id="4313" w:author="Gerard Blanco Bernal (Student)" w:date="2022-04-14T21:35:00Z">
        <w:r w:rsidR="000F4B72">
          <w:t xml:space="preserve"> </w:t>
        </w:r>
      </w:ins>
      <w:ins w:id="4314" w:author="Gerard Blanco Bernal (Student)" w:date="2022-04-14T21:36:00Z">
        <w:r w:rsidR="000F4B72">
          <w:fldChar w:fldCharType="begin"/>
        </w:r>
        <w:r w:rsidR="000F4B72">
          <w:instrText xml:space="preserve"> HYPERLINK "https://en.wikipedia.org/wiki/Liebig%27s_law_of_the_minimum" </w:instrText>
        </w:r>
        <w:r w:rsidR="000F4B72">
          <w:fldChar w:fldCharType="separate"/>
        </w:r>
        <w:r w:rsidR="000F4B72" w:rsidRPr="000F4B72">
          <w:rPr>
            <w:rStyle w:val="Hyperlink"/>
          </w:rPr>
          <w:t>Liebig’s Law of the Minimum</w:t>
        </w:r>
        <w:r w:rsidR="000F4B72">
          <w:fldChar w:fldCharType="end"/>
        </w:r>
        <w:r w:rsidR="000F4B72">
          <w:t>, Wikipedia</w:t>
        </w:r>
      </w:ins>
    </w:p>
    <w:p w14:paraId="5D2B7F1F" w14:textId="68B8B355" w:rsidR="00846813" w:rsidRDefault="00846813" w:rsidP="009B1158">
      <w:pPr>
        <w:rPr>
          <w:ins w:id="4315" w:author="Gerard Blanco Bernal (Student)" w:date="2022-04-14T21:14:00Z"/>
        </w:rPr>
      </w:pPr>
    </w:p>
    <w:p w14:paraId="6DB6A04F" w14:textId="7377A5A5" w:rsidR="00846813" w:rsidRDefault="00846813" w:rsidP="009B1158">
      <w:pPr>
        <w:rPr>
          <w:ins w:id="4316" w:author="Gerard Blanco Bernal (Student)" w:date="2022-04-14T21:14:00Z"/>
        </w:rPr>
      </w:pPr>
      <w:ins w:id="4317" w:author="Gerard Blanco Bernal (Student)" w:date="2022-04-14T21:14:00Z">
        <w:r>
          <w:t>[14]</w:t>
        </w:r>
      </w:ins>
      <w:ins w:id="4318" w:author="Gerard Blanco Bernal (Student)" w:date="2022-04-14T21:36:00Z">
        <w:r w:rsidR="000F4B72">
          <w:t xml:space="preserve"> </w:t>
        </w:r>
        <w:r w:rsidR="000F4B72">
          <w:fldChar w:fldCharType="begin"/>
        </w:r>
        <w:r w:rsidR="000F4B72">
          <w:instrText xml:space="preserve"> HYPERLINK "https://generalhydroponics.com/what-is-co2-enrichment/" </w:instrText>
        </w:r>
        <w:r w:rsidR="000F4B72">
          <w:fldChar w:fldCharType="separate"/>
        </w:r>
        <w:r w:rsidR="000F4B72" w:rsidRPr="000F4B72">
          <w:rPr>
            <w:rStyle w:val="Hyperlink"/>
          </w:rPr>
          <w:t>What is CO2 enrichment and is it for you?</w:t>
        </w:r>
        <w:r w:rsidR="000F4B72">
          <w:fldChar w:fldCharType="end"/>
        </w:r>
        <w:r w:rsidR="000F4B72">
          <w:t>, General Hydroponics</w:t>
        </w:r>
      </w:ins>
    </w:p>
    <w:p w14:paraId="7C5B40D7" w14:textId="53D37E4D" w:rsidR="00846813" w:rsidRDefault="00846813" w:rsidP="009B1158">
      <w:pPr>
        <w:rPr>
          <w:ins w:id="4319" w:author="Gerard Blanco Bernal (Student)" w:date="2022-04-14T21:14:00Z"/>
        </w:rPr>
      </w:pPr>
    </w:p>
    <w:p w14:paraId="73A13619" w14:textId="6BEC3796" w:rsidR="00846813" w:rsidRDefault="00846813" w:rsidP="009B1158">
      <w:pPr>
        <w:rPr>
          <w:ins w:id="4320" w:author="Gerard Blanco Bernal (Student)" w:date="2022-04-14T21:14:00Z"/>
        </w:rPr>
      </w:pPr>
      <w:ins w:id="4321" w:author="Gerard Blanco Bernal (Student)" w:date="2022-04-14T21:14:00Z">
        <w:r>
          <w:t>[15]</w:t>
        </w:r>
      </w:ins>
      <w:ins w:id="4322" w:author="Gerard Blanco Bernal (Student)" w:date="2022-04-14T21:40:00Z">
        <w:r w:rsidR="000F4B72">
          <w:t xml:space="preserve"> </w:t>
        </w:r>
        <w:r w:rsidR="000F4B72">
          <w:fldChar w:fldCharType="begin"/>
        </w:r>
        <w:r w:rsidR="000F4B72">
          <w:instrText xml:space="preserve"> HYPERLINK "https://en.wikipedia.org/wiki/Single-board_computer" </w:instrText>
        </w:r>
        <w:r w:rsidR="000F4B72">
          <w:fldChar w:fldCharType="separate"/>
        </w:r>
        <w:r w:rsidR="000F4B72" w:rsidRPr="000F4B72">
          <w:rPr>
            <w:rStyle w:val="Hyperlink"/>
          </w:rPr>
          <w:t>Single-board computer</w:t>
        </w:r>
        <w:r w:rsidR="000F4B72">
          <w:fldChar w:fldCharType="end"/>
        </w:r>
        <w:r w:rsidR="000F4B72">
          <w:t>, Wikipedia</w:t>
        </w:r>
      </w:ins>
    </w:p>
    <w:p w14:paraId="4B985DEC" w14:textId="2F58151B" w:rsidR="00846813" w:rsidRDefault="00846813" w:rsidP="009B1158">
      <w:pPr>
        <w:rPr>
          <w:ins w:id="4323" w:author="Gerard Blanco Bernal (Student)" w:date="2022-04-14T21:14:00Z"/>
        </w:rPr>
      </w:pPr>
    </w:p>
    <w:p w14:paraId="612E75A3" w14:textId="070E2437" w:rsidR="00846813" w:rsidRDefault="00846813" w:rsidP="009B1158">
      <w:pPr>
        <w:rPr>
          <w:ins w:id="4324" w:author="Gerard Blanco Bernal (Student)" w:date="2022-04-14T21:14:00Z"/>
        </w:rPr>
      </w:pPr>
      <w:ins w:id="4325" w:author="Gerard Blanco Bernal (Student)" w:date="2022-04-14T21:14:00Z">
        <w:r>
          <w:t>[16]</w:t>
        </w:r>
      </w:ins>
      <w:ins w:id="4326" w:author="Gerard Blanco Bernal (Student)" w:date="2022-04-14T21:52:00Z">
        <w:r w:rsidR="001E58DF">
          <w:t xml:space="preserve"> </w:t>
        </w:r>
        <w:r w:rsidR="001E58DF">
          <w:fldChar w:fldCharType="begin"/>
        </w:r>
        <w:r w:rsidR="001E58DF">
          <w:instrText xml:space="preserve"> HYPERLINK "https://www.totalplastics.com/understanding-flame-retardant-polycarbonate/" \l ":~:text=UL%2094%20Flammability%20Rated%20Polycarbonate&amp;text=The%20Horizontal%20Burn%20(HB)%20rating,the%20material%20as%20self%2Dextinguishing." </w:instrText>
        </w:r>
        <w:r w:rsidR="001E58DF">
          <w:fldChar w:fldCharType="separate"/>
        </w:r>
        <w:r w:rsidR="001E58DF" w:rsidRPr="001E58DF">
          <w:rPr>
            <w:rStyle w:val="Hyperlink"/>
          </w:rPr>
          <w:t>Understanding Flame Retardant Polycarbonate</w:t>
        </w:r>
        <w:r w:rsidR="001E58DF">
          <w:fldChar w:fldCharType="end"/>
        </w:r>
        <w:r w:rsidR="001E58DF">
          <w:t>, TPI</w:t>
        </w:r>
      </w:ins>
    </w:p>
    <w:p w14:paraId="0F9CAB66" w14:textId="08681DA2" w:rsidR="00846813" w:rsidRDefault="00846813" w:rsidP="009B1158">
      <w:pPr>
        <w:rPr>
          <w:ins w:id="4327" w:author="Gerard Blanco Bernal (Student)" w:date="2022-04-14T21:14:00Z"/>
        </w:rPr>
      </w:pPr>
    </w:p>
    <w:p w14:paraId="1D457E76" w14:textId="622B89A4" w:rsidR="00846813" w:rsidRDefault="00846813" w:rsidP="009B1158">
      <w:pPr>
        <w:rPr>
          <w:ins w:id="4328" w:author="Gerard Blanco Bernal (Student)" w:date="2022-04-14T21:14:00Z"/>
        </w:rPr>
      </w:pPr>
      <w:ins w:id="4329" w:author="Gerard Blanco Bernal (Student)" w:date="2022-04-14T21:14:00Z">
        <w:r>
          <w:t>[17]</w:t>
        </w:r>
      </w:ins>
      <w:ins w:id="4330" w:author="Gerard Blanco Bernal (Student)" w:date="2022-04-14T21:53:00Z">
        <w:r w:rsidR="001E58DF">
          <w:t xml:space="preserve"> </w:t>
        </w:r>
        <w:r w:rsidR="001E58DF">
          <w:fldChar w:fldCharType="begin"/>
        </w:r>
        <w:r w:rsidR="001E58DF">
          <w:instrText xml:space="preserve"> HYPERLINK "https://www.greenhousemag.com/article/2020-structures-guide-5-tips-for-temperature-control-in-your-growing-environment/" </w:instrText>
        </w:r>
        <w:r w:rsidR="001E58DF">
          <w:fldChar w:fldCharType="separate"/>
        </w:r>
        <w:r w:rsidR="001E58DF" w:rsidRPr="001E58DF">
          <w:rPr>
            <w:rStyle w:val="Hyperlink"/>
          </w:rPr>
          <w:t>5 tips for temperature control in your growing environment</w:t>
        </w:r>
        <w:r w:rsidR="001E58DF">
          <w:fldChar w:fldCharType="end"/>
        </w:r>
        <w:r w:rsidR="001E58DF">
          <w:t>, Greenhouse Management</w:t>
        </w:r>
      </w:ins>
    </w:p>
    <w:p w14:paraId="6CB05168" w14:textId="432FF74B" w:rsidR="00846813" w:rsidRDefault="00846813" w:rsidP="009B1158">
      <w:pPr>
        <w:rPr>
          <w:ins w:id="4331" w:author="Gerard Blanco Bernal (Student)" w:date="2022-04-14T21:14:00Z"/>
        </w:rPr>
      </w:pPr>
    </w:p>
    <w:p w14:paraId="222EE378" w14:textId="7AA1AADA" w:rsidR="00846813" w:rsidRDefault="00846813" w:rsidP="009B1158">
      <w:pPr>
        <w:rPr>
          <w:ins w:id="4332" w:author="Gerard Blanco Bernal (Student)" w:date="2022-04-14T21:14:00Z"/>
        </w:rPr>
      </w:pPr>
      <w:ins w:id="4333" w:author="Gerard Blanco Bernal (Student)" w:date="2022-04-14T21:14:00Z">
        <w:r>
          <w:t>[18]</w:t>
        </w:r>
      </w:ins>
      <w:ins w:id="4334" w:author="Gerard Blanco Bernal (Student)" w:date="2022-04-14T21:53:00Z">
        <w:r w:rsidR="001E58DF">
          <w:t xml:space="preserve"> </w:t>
        </w:r>
        <w:r w:rsidR="001E58DF">
          <w:fldChar w:fldCharType="begin"/>
        </w:r>
        <w:r w:rsidR="001E58DF">
          <w:instrText xml:space="preserve"> HYPERLINK "https://www.canr.msu.edu/news/pros_and_cons_of_granular_and_liquid_fertilizers" </w:instrText>
        </w:r>
        <w:r w:rsidR="001E58DF">
          <w:fldChar w:fldCharType="separate"/>
        </w:r>
        <w:r w:rsidR="001E58DF" w:rsidRPr="001E58DF">
          <w:rPr>
            <w:rStyle w:val="Hyperlink"/>
          </w:rPr>
          <w:t>Pros and cons of granular and liquid fertilizers</w:t>
        </w:r>
        <w:r w:rsidR="001E58DF">
          <w:fldChar w:fldCharType="end"/>
        </w:r>
        <w:r w:rsidR="001E58DF">
          <w:t xml:space="preserve">, </w:t>
        </w:r>
        <w:r w:rsidR="001E58DF" w:rsidRPr="001E58DF">
          <w:t xml:space="preserve">Jim </w:t>
        </w:r>
        <w:proofErr w:type="spellStart"/>
        <w:r w:rsidR="001E58DF" w:rsidRPr="001E58DF">
          <w:t>Isleib</w:t>
        </w:r>
        <w:proofErr w:type="spellEnd"/>
        <w:r w:rsidR="001E58DF" w:rsidRPr="001E58DF">
          <w:t>, Michigan State University Extension</w:t>
        </w:r>
      </w:ins>
    </w:p>
    <w:p w14:paraId="489FE06E" w14:textId="3871C0BE" w:rsidR="00846813" w:rsidRDefault="00846813" w:rsidP="009B1158">
      <w:pPr>
        <w:rPr>
          <w:ins w:id="4335" w:author="Gerard Blanco Bernal (Student)" w:date="2022-04-14T21:14:00Z"/>
        </w:rPr>
      </w:pPr>
    </w:p>
    <w:p w14:paraId="7EFBF842" w14:textId="016FCBA1" w:rsidR="00846813" w:rsidRDefault="00846813" w:rsidP="009B1158">
      <w:pPr>
        <w:rPr>
          <w:ins w:id="4336" w:author="Gerard Blanco Bernal (Student)" w:date="2022-04-14T21:14:00Z"/>
        </w:rPr>
      </w:pPr>
      <w:ins w:id="4337" w:author="Gerard Blanco Bernal (Student)" w:date="2022-04-14T21:14:00Z">
        <w:r>
          <w:t>[19]</w:t>
        </w:r>
      </w:ins>
      <w:ins w:id="4338" w:author="Gerard Blanco Bernal (Student)" w:date="2022-04-14T21:53:00Z">
        <w:r w:rsidR="001E58DF">
          <w:t xml:space="preserve"> </w:t>
        </w:r>
      </w:ins>
      <w:ins w:id="4339" w:author="Gerard Blanco Bernal (Student)" w:date="2022-04-14T21:54:00Z">
        <w:r w:rsidR="001E58DF">
          <w:fldChar w:fldCharType="begin"/>
        </w:r>
        <w:r w:rsidR="001E58DF">
          <w:instrText xml:space="preserve"> HYPERLINK "https://www.hackster.io/devashish-gupta/capacitive-v-s-resistive-soil-moisture-sensor-e241f2" </w:instrText>
        </w:r>
        <w:r w:rsidR="001E58DF">
          <w:fldChar w:fldCharType="separate"/>
        </w:r>
        <w:r w:rsidR="001E58DF" w:rsidRPr="001E58DF">
          <w:rPr>
            <w:rStyle w:val="Hyperlink"/>
          </w:rPr>
          <w:t>Capacitive v/s Resistive Soil Moisture Sensor</w:t>
        </w:r>
        <w:r w:rsidR="001E58DF">
          <w:fldChar w:fldCharType="end"/>
        </w:r>
        <w:r w:rsidR="001E58DF">
          <w:t xml:space="preserve">, hackster.io </w:t>
        </w:r>
      </w:ins>
    </w:p>
    <w:p w14:paraId="7E942F56" w14:textId="15E8E2BE" w:rsidR="00846813" w:rsidRDefault="00846813" w:rsidP="009B1158">
      <w:pPr>
        <w:rPr>
          <w:ins w:id="4340" w:author="Gerard Blanco Bernal (Student)" w:date="2022-04-14T21:14:00Z"/>
        </w:rPr>
      </w:pPr>
    </w:p>
    <w:p w14:paraId="224F471A" w14:textId="2E76FBFD" w:rsidR="00846813" w:rsidRDefault="00846813" w:rsidP="009B1158">
      <w:pPr>
        <w:rPr>
          <w:ins w:id="4341" w:author="Gerard Blanco Bernal (Student)" w:date="2022-04-14T21:51:00Z"/>
        </w:rPr>
      </w:pPr>
      <w:ins w:id="4342" w:author="Gerard Blanco Bernal (Student)" w:date="2022-04-14T21:14:00Z">
        <w:r>
          <w:t>[20]</w:t>
        </w:r>
      </w:ins>
      <w:ins w:id="4343" w:author="Gerard Blanco Bernal (Student)" w:date="2022-04-14T21:54:00Z">
        <w:r w:rsidR="001E58DF">
          <w:t xml:space="preserve"> </w:t>
        </w:r>
        <w:r w:rsidR="001E58DF">
          <w:fldChar w:fldCharType="begin"/>
        </w:r>
        <w:r w:rsidR="001E58DF">
          <w:instrText xml:space="preserve"> HYPERLINK "https://www.waveshare.com/wiki/RPi_Relay_Board" </w:instrText>
        </w:r>
        <w:r w:rsidR="001E58DF">
          <w:fldChar w:fldCharType="separate"/>
        </w:r>
        <w:r w:rsidR="001E58DF" w:rsidRPr="001E58DF">
          <w:rPr>
            <w:rStyle w:val="Hyperlink"/>
          </w:rPr>
          <w:t>RPi Relay Board</w:t>
        </w:r>
        <w:r w:rsidR="001E58DF">
          <w:fldChar w:fldCharType="end"/>
        </w:r>
        <w:r w:rsidR="001E58DF">
          <w:t xml:space="preserve">, </w:t>
        </w:r>
        <w:proofErr w:type="spellStart"/>
        <w:r w:rsidR="001E58DF">
          <w:t>WaveShare</w:t>
        </w:r>
      </w:ins>
      <w:proofErr w:type="spellEnd"/>
    </w:p>
    <w:p w14:paraId="0C48414D" w14:textId="4AFDEDEE" w:rsidR="005A5CA7" w:rsidRDefault="005A5CA7" w:rsidP="009B1158">
      <w:pPr>
        <w:rPr>
          <w:ins w:id="4344" w:author="Gerard Blanco Bernal (Student)" w:date="2022-04-14T21:51:00Z"/>
        </w:rPr>
      </w:pPr>
    </w:p>
    <w:p w14:paraId="0A9D9DD4" w14:textId="0F4B5CB3" w:rsidR="005A5CA7" w:rsidRDefault="005A5CA7" w:rsidP="009B1158">
      <w:pPr>
        <w:rPr>
          <w:ins w:id="4345" w:author="Gerard Blanco Bernal (Student)" w:date="2022-04-14T21:51:00Z"/>
        </w:rPr>
      </w:pPr>
      <w:ins w:id="4346" w:author="Gerard Blanco Bernal (Student)" w:date="2022-04-14T21:51:00Z">
        <w:r>
          <w:t>[21]</w:t>
        </w:r>
      </w:ins>
      <w:ins w:id="4347" w:author="Gerard Blanco Bernal (Student)" w:date="2022-04-14T21:55:00Z">
        <w:r w:rsidR="001E58DF">
          <w:t xml:space="preserve"> </w:t>
        </w:r>
        <w:r w:rsidR="001E58DF">
          <w:fldChar w:fldCharType="begin"/>
        </w:r>
        <w:r w:rsidR="001E58DF">
          <w:instrText xml:space="preserve"> HYPERLINK "https://app.box.com/s/sj7du1n32in2777rcoi2" </w:instrText>
        </w:r>
        <w:r w:rsidR="001E58DF">
          <w:fldChar w:fldCharType="separate"/>
        </w:r>
        <w:r w:rsidR="001E58DF" w:rsidRPr="001E58DF">
          <w:rPr>
            <w:rStyle w:val="Hyperlink"/>
          </w:rPr>
          <w:t>HC-SR04 Tests R0</w:t>
        </w:r>
        <w:r w:rsidR="001E58DF">
          <w:fldChar w:fldCharType="end"/>
        </w:r>
        <w:r w:rsidR="001E58DF">
          <w:t xml:space="preserve">, </w:t>
        </w:r>
        <w:r w:rsidR="001E58DF" w:rsidRPr="001E58DF">
          <w:t>rigonz2@netscape.net</w:t>
        </w:r>
      </w:ins>
    </w:p>
    <w:p w14:paraId="379835EC" w14:textId="6559720D" w:rsidR="005A5CA7" w:rsidRDefault="005A5CA7" w:rsidP="009B1158">
      <w:pPr>
        <w:rPr>
          <w:ins w:id="4348" w:author="Gerard Blanco Bernal (Student)" w:date="2022-04-14T21:51:00Z"/>
        </w:rPr>
      </w:pPr>
    </w:p>
    <w:p w14:paraId="18A8AA28" w14:textId="45CC3962" w:rsidR="005A5CA7" w:rsidRPr="00F33564" w:rsidRDefault="005A5CA7">
      <w:pPr>
        <w:jc w:val="left"/>
        <w:rPr>
          <w:ins w:id="4349" w:author="Gerard Blanco Bernal (Student)" w:date="2022-04-14T22:01:00Z"/>
          <w:rPrChange w:id="4350" w:author="Gerard Blanco Bernal (Student)" w:date="2022-04-15T11:33:00Z">
            <w:rPr>
              <w:ins w:id="4351" w:author="Gerard Blanco Bernal (Student)" w:date="2022-04-14T22:01:00Z"/>
              <w:lang w:val="es-ES"/>
            </w:rPr>
          </w:rPrChange>
        </w:rPr>
        <w:pPrChange w:id="4352" w:author="Gerard Blanco Bernal (Student)" w:date="2022-04-14T22:20:00Z">
          <w:pPr/>
        </w:pPrChange>
      </w:pPr>
      <w:ins w:id="4353" w:author="Gerard Blanco Bernal (Student)" w:date="2022-04-14T21:51:00Z">
        <w:r w:rsidRPr="00F33564">
          <w:t>[22]</w:t>
        </w:r>
      </w:ins>
      <w:ins w:id="4354" w:author="Gerard Blanco Bernal (Student)" w:date="2022-04-14T22:01:00Z">
        <w:r w:rsidR="00CF6576" w:rsidRPr="00F33564">
          <w:t xml:space="preserve"> </w:t>
        </w:r>
        <w:r w:rsidR="00CF6576">
          <w:fldChar w:fldCharType="begin"/>
        </w:r>
        <w:r w:rsidR="00CF6576" w:rsidRPr="00F33564">
          <w:instrText xml:space="preserve"> HYPERLINK "https://github.com/gerardoblanco/Greenhouse-Automation/blob/master/temp_sensor.py" </w:instrText>
        </w:r>
        <w:r w:rsidR="00CF6576">
          <w:fldChar w:fldCharType="separate"/>
        </w:r>
        <w:r w:rsidR="00CF6576" w:rsidRPr="00F33564">
          <w:rPr>
            <w:rStyle w:val="Hyperlink"/>
          </w:rPr>
          <w:t>Temp_sensor.py</w:t>
        </w:r>
        <w:r w:rsidR="00CF6576">
          <w:fldChar w:fldCharType="end"/>
        </w:r>
        <w:r w:rsidR="00CF6576" w:rsidRPr="00F33564">
          <w:t xml:space="preserve">, </w:t>
        </w:r>
        <w:proofErr w:type="spellStart"/>
        <w:r w:rsidR="00CF6576" w:rsidRPr="00F33564">
          <w:t>gerardoblanco</w:t>
        </w:r>
        <w:proofErr w:type="spellEnd"/>
        <w:r w:rsidR="00CF6576" w:rsidRPr="00F33564">
          <w:t>/Green</w:t>
        </w:r>
        <w:r w:rsidR="00CF6576" w:rsidRPr="00F33564">
          <w:rPr>
            <w:rPrChange w:id="4355" w:author="Gerard Blanco Bernal (Student)" w:date="2022-04-15T11:33:00Z">
              <w:rPr>
                <w:lang w:val="es-ES"/>
              </w:rPr>
            </w:rPrChange>
          </w:rPr>
          <w:t>house-Automation</w:t>
        </w:r>
      </w:ins>
    </w:p>
    <w:p w14:paraId="2EE068D9" w14:textId="77777777" w:rsidR="00CF6576" w:rsidRPr="00F33564" w:rsidRDefault="00CF6576" w:rsidP="009B1158">
      <w:pPr>
        <w:rPr>
          <w:ins w:id="4356" w:author="Gerard Blanco Bernal (Student)" w:date="2022-04-14T21:51:00Z"/>
        </w:rPr>
      </w:pPr>
    </w:p>
    <w:p w14:paraId="7243FF17" w14:textId="22854437" w:rsidR="005A5CA7" w:rsidRPr="00CF6576" w:rsidRDefault="005A5CA7" w:rsidP="009B1158">
      <w:pPr>
        <w:rPr>
          <w:ins w:id="4357" w:author="Gerard Blanco Bernal (Student)" w:date="2022-04-14T21:51:00Z"/>
        </w:rPr>
      </w:pPr>
      <w:ins w:id="4358" w:author="Gerard Blanco Bernal (Student)" w:date="2022-04-14T21:51:00Z">
        <w:r w:rsidRPr="00CF6576">
          <w:t>[23]</w:t>
        </w:r>
      </w:ins>
      <w:ins w:id="4359" w:author="Gerard Blanco Bernal (Student)" w:date="2022-04-14T22:02:00Z">
        <w:r w:rsidR="00CF6576" w:rsidRPr="00CF6576">
          <w:rPr>
            <w:rPrChange w:id="4360" w:author="Gerard Blanco Bernal (Student)" w:date="2022-04-14T22:02:00Z">
              <w:rPr>
                <w:lang w:val="es-ES"/>
              </w:rPr>
            </w:rPrChange>
          </w:rPr>
          <w:t xml:space="preserve"> </w:t>
        </w:r>
        <w:r w:rsidR="00CF6576">
          <w:fldChar w:fldCharType="begin"/>
        </w:r>
        <w:r w:rsidR="00CF6576">
          <w:instrText xml:space="preserve"> HYPERLINK "https://www.makeuseof.com/tag/gpio-zero-raspberry-pi/" \l ":~:text=The%20RPi.,first%20system%20for%20beginner%20coders" </w:instrText>
        </w:r>
        <w:r w:rsidR="00CF6576">
          <w:fldChar w:fldCharType="separate"/>
        </w:r>
        <w:r w:rsidR="00CF6576" w:rsidRPr="00CF6576">
          <w:rPr>
            <w:rStyle w:val="Hyperlink"/>
            <w:rPrChange w:id="4361" w:author="Gerard Blanco Bernal (Student)" w:date="2022-04-14T22:02:00Z">
              <w:rPr>
                <w:lang w:val="es-ES"/>
              </w:rPr>
            </w:rPrChange>
          </w:rPr>
          <w:t>Why GPIO Zero is B</w:t>
        </w:r>
        <w:r w:rsidR="00CF6576" w:rsidRPr="00CF6576">
          <w:rPr>
            <w:rStyle w:val="Hyperlink"/>
          </w:rPr>
          <w:t>etter than RPI.GPIO for Raspberry Pi Projects</w:t>
        </w:r>
        <w:r w:rsidR="00CF6576">
          <w:fldChar w:fldCharType="end"/>
        </w:r>
        <w:r w:rsidR="00CF6576">
          <w:t>, MUO</w:t>
        </w:r>
      </w:ins>
    </w:p>
    <w:p w14:paraId="2EE64643" w14:textId="53224823" w:rsidR="005A5CA7" w:rsidRPr="00CF6576" w:rsidRDefault="005A5CA7" w:rsidP="009B1158">
      <w:pPr>
        <w:rPr>
          <w:ins w:id="4362" w:author="Gerard Blanco Bernal (Student)" w:date="2022-04-14T21:51:00Z"/>
        </w:rPr>
      </w:pPr>
    </w:p>
    <w:p w14:paraId="653651B6" w14:textId="55F606DD" w:rsidR="005A5CA7" w:rsidRDefault="005A5CA7" w:rsidP="009B1158">
      <w:pPr>
        <w:rPr>
          <w:ins w:id="4363" w:author="Gerard Blanco Bernal (Student)" w:date="2022-04-14T21:51:00Z"/>
        </w:rPr>
      </w:pPr>
      <w:ins w:id="4364" w:author="Gerard Blanco Bernal (Student)" w:date="2022-04-14T21:51:00Z">
        <w:r>
          <w:t>[24]</w:t>
        </w:r>
      </w:ins>
      <w:ins w:id="4365" w:author="Gerard Blanco Bernal (Student)" w:date="2022-04-14T22:03:00Z">
        <w:r w:rsidR="00CF6576">
          <w:fldChar w:fldCharType="begin"/>
        </w:r>
        <w:r w:rsidR="00CF6576">
          <w:instrText xml:space="preserve"> HYPERLINK "https://sourceforge.net/projects/raspberry-gpio-python/" </w:instrText>
        </w:r>
        <w:r w:rsidR="00CF6576">
          <w:fldChar w:fldCharType="separate"/>
        </w:r>
        <w:r w:rsidR="00CF6576" w:rsidRPr="00CF6576">
          <w:rPr>
            <w:rStyle w:val="Hyperlink"/>
          </w:rPr>
          <w:t xml:space="preserve"> RPi.GPIO documentation</w:t>
        </w:r>
        <w:r w:rsidR="00CF6576">
          <w:fldChar w:fldCharType="end"/>
        </w:r>
        <w:r w:rsidR="00CF6576">
          <w:t>, SOURCEFORGE</w:t>
        </w:r>
      </w:ins>
    </w:p>
    <w:p w14:paraId="62C7BAC8" w14:textId="235571AF" w:rsidR="005A5CA7" w:rsidRDefault="005A5CA7" w:rsidP="009B1158">
      <w:pPr>
        <w:rPr>
          <w:ins w:id="4366" w:author="Gerard Blanco Bernal (Student)" w:date="2022-04-14T21:51:00Z"/>
        </w:rPr>
      </w:pPr>
    </w:p>
    <w:p w14:paraId="1FF7170D" w14:textId="78A22C5D" w:rsidR="005A5CA7" w:rsidRDefault="005A5CA7" w:rsidP="009B1158">
      <w:pPr>
        <w:rPr>
          <w:ins w:id="4367" w:author="Gerard Blanco Bernal (Student)" w:date="2022-04-14T21:51:00Z"/>
        </w:rPr>
      </w:pPr>
      <w:ins w:id="4368" w:author="Gerard Blanco Bernal (Student)" w:date="2022-04-14T21:51:00Z">
        <w:r>
          <w:t>[25]</w:t>
        </w:r>
      </w:ins>
      <w:ins w:id="4369" w:author="Gerard Blanco Bernal (Student)" w:date="2022-04-14T22:03:00Z">
        <w:r w:rsidR="00FE4810">
          <w:fldChar w:fldCharType="begin"/>
        </w:r>
        <w:r w:rsidR="00FE4810">
          <w:instrText xml:space="preserve"> HYPERLINK "https://www.tensorflow.org/about" </w:instrText>
        </w:r>
        <w:r w:rsidR="00FE4810">
          <w:fldChar w:fldCharType="separate"/>
        </w:r>
        <w:r w:rsidR="00FE4810" w:rsidRPr="00FE4810">
          <w:rPr>
            <w:rStyle w:val="Hyperlink"/>
          </w:rPr>
          <w:t xml:space="preserve"> Why TensorFlow</w:t>
        </w:r>
        <w:r w:rsidR="00FE4810">
          <w:fldChar w:fldCharType="end"/>
        </w:r>
        <w:r w:rsidR="00FE4810">
          <w:t>, TensorFlow</w:t>
        </w:r>
      </w:ins>
    </w:p>
    <w:p w14:paraId="4B3B7F4A" w14:textId="77777777" w:rsidR="005A5CA7" w:rsidRPr="005A5CA7" w:rsidRDefault="005A5CA7" w:rsidP="009B1158">
      <w:pPr>
        <w:rPr>
          <w:ins w:id="4370" w:author="Gerard Blanco Bernal (Student)" w:date="2022-04-14T21:09:00Z"/>
          <w:vanish/>
          <w:specVanish/>
          <w:rPrChange w:id="4371" w:author="Gerard Blanco Bernal (Student)" w:date="2022-04-14T21:51:00Z">
            <w:rPr>
              <w:ins w:id="4372" w:author="Gerard Blanco Bernal (Student)" w:date="2022-04-14T21:09:00Z"/>
            </w:rPr>
          </w:rPrChange>
        </w:rPr>
      </w:pPr>
    </w:p>
    <w:p w14:paraId="50C34102" w14:textId="7117CC03" w:rsidR="005A5CA7" w:rsidRDefault="005A5CA7" w:rsidP="009B1158">
      <w:pPr>
        <w:rPr>
          <w:ins w:id="4373" w:author="Gerard Blanco Bernal (Student)" w:date="2022-04-14T21:51:00Z"/>
        </w:rPr>
      </w:pPr>
      <w:del w:id="4374" w:author="Gerard Blanco Bernal (Student)" w:date="2022-04-14T21:51:00Z">
        <w:r w:rsidDel="005A5CA7">
          <w:delText xml:space="preserve"> </w:delText>
        </w:r>
      </w:del>
    </w:p>
    <w:p w14:paraId="38FA701F" w14:textId="0F8B3EF4" w:rsidR="005A5CA7" w:rsidRDefault="005A5CA7" w:rsidP="009B1158">
      <w:pPr>
        <w:rPr>
          <w:ins w:id="4375" w:author="Gerard Blanco Bernal (Student)" w:date="2022-04-14T21:51:00Z"/>
        </w:rPr>
      </w:pPr>
      <w:ins w:id="4376" w:author="Gerard Blanco Bernal (Student)" w:date="2022-04-14T21:51:00Z">
        <w:r>
          <w:t>[26]</w:t>
        </w:r>
      </w:ins>
      <w:ins w:id="4377" w:author="Gerard Blanco Bernal (Student)" w:date="2022-04-14T22:03:00Z">
        <w:r w:rsidR="00295625">
          <w:t xml:space="preserve"> </w:t>
        </w:r>
      </w:ins>
      <w:ins w:id="4378" w:author="Gerard Blanco Bernal (Student)" w:date="2022-04-14T22:04:00Z">
        <w:r w:rsidR="00295625">
          <w:fldChar w:fldCharType="begin"/>
        </w:r>
        <w:r w:rsidR="00295625">
          <w:instrText xml:space="preserve"> HYPERLINK "https://www.infoworld.com/article/3278008/what-is-tensorflow-the-machine-learning-library-explained.html" </w:instrText>
        </w:r>
        <w:r w:rsidR="00295625">
          <w:fldChar w:fldCharType="separate"/>
        </w:r>
        <w:r w:rsidR="00295625" w:rsidRPr="00295625">
          <w:rPr>
            <w:rStyle w:val="Hyperlink"/>
          </w:rPr>
          <w:t>What is TensorFlow?</w:t>
        </w:r>
        <w:r w:rsidR="00295625">
          <w:fldChar w:fldCharType="end"/>
        </w:r>
        <w:r w:rsidR="00295625">
          <w:t>, InfoWorld</w:t>
        </w:r>
      </w:ins>
    </w:p>
    <w:p w14:paraId="53F599A0" w14:textId="10138271" w:rsidR="005A5CA7" w:rsidRDefault="005A5CA7" w:rsidP="009B1158">
      <w:pPr>
        <w:rPr>
          <w:ins w:id="4379" w:author="Gerard Blanco Bernal (Student)" w:date="2022-04-14T21:51:00Z"/>
        </w:rPr>
      </w:pPr>
    </w:p>
    <w:p w14:paraId="577FF16E" w14:textId="14533385" w:rsidR="005A5CA7" w:rsidRDefault="005A5CA7" w:rsidP="009B1158">
      <w:pPr>
        <w:rPr>
          <w:ins w:id="4380" w:author="Gerard Blanco Bernal (Student)" w:date="2022-04-14T21:51:00Z"/>
        </w:rPr>
      </w:pPr>
      <w:ins w:id="4381" w:author="Gerard Blanco Bernal (Student)" w:date="2022-04-14T21:51:00Z">
        <w:r>
          <w:t>[27]</w:t>
        </w:r>
      </w:ins>
      <w:ins w:id="4382" w:author="Gerard Blanco Bernal (Student)" w:date="2022-04-14T22:04:00Z">
        <w:r w:rsidR="00C35E93">
          <w:t xml:space="preserve"> </w:t>
        </w:r>
        <w:r w:rsidR="00C35E93">
          <w:fldChar w:fldCharType="begin"/>
        </w:r>
        <w:r w:rsidR="00C35E93">
          <w:instrText xml:space="preserve"> HYPERLINK "https://www.tensorflow.org/lite/guide/model_maker" </w:instrText>
        </w:r>
        <w:r w:rsidR="00C35E93">
          <w:fldChar w:fldCharType="separate"/>
        </w:r>
        <w:r w:rsidR="00C35E93" w:rsidRPr="00C35E93">
          <w:rPr>
            <w:rStyle w:val="Hyperlink"/>
          </w:rPr>
          <w:t>TensorFlow Lite Model Maker</w:t>
        </w:r>
        <w:r w:rsidR="00C35E93">
          <w:fldChar w:fldCharType="end"/>
        </w:r>
        <w:r w:rsidR="00C35E93">
          <w:t>, TensorFlow</w:t>
        </w:r>
      </w:ins>
    </w:p>
    <w:p w14:paraId="643DAC85" w14:textId="2D106307" w:rsidR="005A5CA7" w:rsidRDefault="005A5CA7" w:rsidP="009B1158">
      <w:pPr>
        <w:rPr>
          <w:ins w:id="4383" w:author="Gerard Blanco Bernal (Student)" w:date="2022-04-14T21:51:00Z"/>
        </w:rPr>
      </w:pPr>
    </w:p>
    <w:p w14:paraId="68B3CEEB" w14:textId="28327B4E" w:rsidR="005A5CA7" w:rsidRDefault="005A5CA7" w:rsidP="009B1158">
      <w:pPr>
        <w:rPr>
          <w:ins w:id="4384" w:author="Gerard Blanco Bernal (Student)" w:date="2022-04-14T21:51:00Z"/>
        </w:rPr>
      </w:pPr>
      <w:ins w:id="4385" w:author="Gerard Blanco Bernal (Student)" w:date="2022-04-14T21:51:00Z">
        <w:r>
          <w:t>[28]</w:t>
        </w:r>
      </w:ins>
      <w:ins w:id="4386" w:author="Gerard Blanco Bernal (Student)" w:date="2022-04-14T22:04:00Z">
        <w:r w:rsidR="00C35E93">
          <w:t xml:space="preserve"> </w:t>
        </w:r>
        <w:r w:rsidR="00C35E93">
          <w:fldChar w:fldCharType="begin"/>
        </w:r>
        <w:r w:rsidR="00C35E93">
          <w:instrText xml:space="preserve"> HYPERLINK "https://www.tensorflow.org/tutorials/images/transfer_learning" </w:instrText>
        </w:r>
        <w:r w:rsidR="00C35E93">
          <w:fldChar w:fldCharType="separate"/>
        </w:r>
        <w:r w:rsidR="00C35E93" w:rsidRPr="00C35E93">
          <w:rPr>
            <w:rStyle w:val="Hyperlink"/>
          </w:rPr>
          <w:t>Transfer Learning</w:t>
        </w:r>
        <w:r w:rsidR="00C35E93">
          <w:fldChar w:fldCharType="end"/>
        </w:r>
        <w:r w:rsidR="00C35E93">
          <w:t>, Tensor</w:t>
        </w:r>
      </w:ins>
      <w:ins w:id="4387" w:author="Gerard Blanco Bernal (Student)" w:date="2022-04-14T22:05:00Z">
        <w:r w:rsidR="00C35E93">
          <w:t>Flow</w:t>
        </w:r>
      </w:ins>
    </w:p>
    <w:p w14:paraId="5A8E28BF" w14:textId="1ABE0A12" w:rsidR="005A5CA7" w:rsidRDefault="005A5CA7" w:rsidP="009B1158">
      <w:pPr>
        <w:rPr>
          <w:ins w:id="4388" w:author="Gerard Blanco Bernal (Student)" w:date="2022-04-14T21:51:00Z"/>
        </w:rPr>
      </w:pPr>
    </w:p>
    <w:p w14:paraId="0795107C" w14:textId="4B877BDA" w:rsidR="005A5CA7" w:rsidRDefault="005A5CA7" w:rsidP="009B1158">
      <w:pPr>
        <w:rPr>
          <w:ins w:id="4389" w:author="Gerard Blanco Bernal (Student)" w:date="2022-04-14T21:51:00Z"/>
        </w:rPr>
      </w:pPr>
      <w:ins w:id="4390" w:author="Gerard Blanco Bernal (Student)" w:date="2022-04-14T21:51:00Z">
        <w:r>
          <w:t>[29]</w:t>
        </w:r>
      </w:ins>
      <w:ins w:id="4391" w:author="Gerard Blanco Bernal (Student)" w:date="2022-04-14T22:05:00Z">
        <w:r w:rsidR="00C35E93">
          <w:t xml:space="preserve"> </w:t>
        </w:r>
        <w:r w:rsidR="00C35E93">
          <w:fldChar w:fldCharType="begin"/>
        </w:r>
        <w:r w:rsidR="00C35E93">
          <w:instrText xml:space="preserve"> HYPERLINK "https://www.researchgate.net/publication/327216693_Dismissed_a_detailed_exploration_of_how_mobile_phone_users_handle_push_notifications" </w:instrText>
        </w:r>
        <w:r w:rsidR="00C35E93">
          <w:fldChar w:fldCharType="separate"/>
        </w:r>
        <w:r w:rsidR="00C35E93" w:rsidRPr="00C35E93">
          <w:rPr>
            <w:rStyle w:val="Hyperlink"/>
          </w:rPr>
          <w:t>Dismissed!: a detailed exploration of how mobile phone users handle push notifications</w:t>
        </w:r>
        <w:r w:rsidR="00C35E93">
          <w:fldChar w:fldCharType="end"/>
        </w:r>
        <w:r w:rsidR="00C35E93">
          <w:t xml:space="preserve">, Martin </w:t>
        </w:r>
        <w:proofErr w:type="spellStart"/>
        <w:r w:rsidR="00C35E93">
          <w:t>Pielot</w:t>
        </w:r>
      </w:ins>
      <w:proofErr w:type="spellEnd"/>
    </w:p>
    <w:p w14:paraId="08BA23E9" w14:textId="680060A8" w:rsidR="005A5CA7" w:rsidRDefault="005A5CA7" w:rsidP="009B1158">
      <w:pPr>
        <w:rPr>
          <w:ins w:id="4392" w:author="Gerard Blanco Bernal (Student)" w:date="2022-04-14T21:51:00Z"/>
        </w:rPr>
      </w:pPr>
    </w:p>
    <w:p w14:paraId="71890404" w14:textId="1D018CCB" w:rsidR="005A5CA7" w:rsidRDefault="005A5CA7" w:rsidP="009B1158">
      <w:pPr>
        <w:rPr>
          <w:ins w:id="4393" w:author="Gerard Blanco Bernal (Student)" w:date="2022-04-14T21:51:00Z"/>
        </w:rPr>
      </w:pPr>
      <w:ins w:id="4394" w:author="Gerard Blanco Bernal (Student)" w:date="2022-04-14T21:51:00Z">
        <w:r>
          <w:t>[30]</w:t>
        </w:r>
      </w:ins>
      <w:ins w:id="4395" w:author="Gerard Blanco Bernal (Student)" w:date="2022-04-14T22:05:00Z">
        <w:r w:rsidR="00C35E93">
          <w:t xml:space="preserve"> </w:t>
        </w:r>
      </w:ins>
      <w:ins w:id="4396" w:author="Gerard Blanco Bernal (Student)" w:date="2022-04-14T22:06:00Z">
        <w:r w:rsidR="00C35E93">
          <w:fldChar w:fldCharType="begin"/>
        </w:r>
        <w:r w:rsidR="00C35E93">
          <w:instrText xml:space="preserve"> HYPERLINK "https://www.similarweb.com/app/google-play/org.telegram.messenger/statistics/" </w:instrText>
        </w:r>
        <w:r w:rsidR="00C35E93">
          <w:fldChar w:fldCharType="separate"/>
        </w:r>
        <w:r w:rsidR="00C35E93" w:rsidRPr="00C35E93">
          <w:rPr>
            <w:rStyle w:val="Hyperlink"/>
          </w:rPr>
          <w:t>Telegram Usage Ranks</w:t>
        </w:r>
        <w:r w:rsidR="00C35E93">
          <w:fldChar w:fldCharType="end"/>
        </w:r>
        <w:r w:rsidR="00C35E93">
          <w:t xml:space="preserve">, similarweb.com </w:t>
        </w:r>
      </w:ins>
    </w:p>
    <w:p w14:paraId="30CA977A" w14:textId="6721F4B1" w:rsidR="005A5CA7" w:rsidRDefault="005A5CA7" w:rsidP="009B1158">
      <w:pPr>
        <w:rPr>
          <w:ins w:id="4397" w:author="Gerard Blanco Bernal (Student)" w:date="2022-04-14T21:51:00Z"/>
        </w:rPr>
      </w:pPr>
    </w:p>
    <w:p w14:paraId="1CB50E2F" w14:textId="128DA416" w:rsidR="005A5CA7" w:rsidRDefault="005A5CA7" w:rsidP="009B1158">
      <w:pPr>
        <w:rPr>
          <w:ins w:id="4398" w:author="Gerard Blanco Bernal (Student)" w:date="2022-04-14T21:51:00Z"/>
        </w:rPr>
      </w:pPr>
      <w:ins w:id="4399" w:author="Gerard Blanco Bernal (Student)" w:date="2022-04-14T21:51:00Z">
        <w:r>
          <w:t>[31]</w:t>
        </w:r>
      </w:ins>
      <w:ins w:id="4400" w:author="Gerard Blanco Bernal (Student)" w:date="2022-04-14T22:06:00Z">
        <w:r w:rsidR="00C35E93">
          <w:fldChar w:fldCharType="begin"/>
        </w:r>
        <w:r w:rsidR="00C35E93">
          <w:instrText xml:space="preserve"> HYPERLINK "https://en.wikipedia.org/wiki/Multi-tap" </w:instrText>
        </w:r>
        <w:r w:rsidR="00C35E93">
          <w:fldChar w:fldCharType="separate"/>
        </w:r>
        <w:r w:rsidR="00C35E93" w:rsidRPr="00C35E93">
          <w:rPr>
            <w:rStyle w:val="Hyperlink"/>
          </w:rPr>
          <w:t xml:space="preserve"> </w:t>
        </w:r>
        <w:proofErr w:type="gramStart"/>
        <w:r w:rsidR="00C35E93" w:rsidRPr="00C35E93">
          <w:rPr>
            <w:rStyle w:val="Hyperlink"/>
          </w:rPr>
          <w:t>Multi-tap</w:t>
        </w:r>
        <w:proofErr w:type="gramEnd"/>
        <w:r w:rsidR="00C35E93">
          <w:fldChar w:fldCharType="end"/>
        </w:r>
        <w:r w:rsidR="00C35E93">
          <w:t>, Wikipedia</w:t>
        </w:r>
      </w:ins>
    </w:p>
    <w:p w14:paraId="506E4475" w14:textId="3145240E" w:rsidR="005A5CA7" w:rsidRDefault="005A5CA7" w:rsidP="009B1158">
      <w:pPr>
        <w:rPr>
          <w:ins w:id="4401" w:author="Gerard Blanco Bernal (Student)" w:date="2022-04-14T21:51:00Z"/>
        </w:rPr>
      </w:pPr>
    </w:p>
    <w:p w14:paraId="448507F9" w14:textId="631B77A4" w:rsidR="005A5CA7" w:rsidRDefault="005A5CA7" w:rsidP="009B1158">
      <w:pPr>
        <w:rPr>
          <w:ins w:id="4402" w:author="Gerard Blanco Bernal (Student)" w:date="2022-04-14T21:51:00Z"/>
        </w:rPr>
      </w:pPr>
      <w:ins w:id="4403" w:author="Gerard Blanco Bernal (Student)" w:date="2022-04-14T21:51:00Z">
        <w:r>
          <w:t>[32]</w:t>
        </w:r>
      </w:ins>
      <w:ins w:id="4404" w:author="Gerard Blanco Bernal (Student)" w:date="2022-04-14T22:10:00Z">
        <w:r w:rsidR="00E63A1D">
          <w:t xml:space="preserve"> </w:t>
        </w:r>
        <w:r w:rsidR="00E63A1D">
          <w:fldChar w:fldCharType="begin"/>
        </w:r>
        <w:r w:rsidR="00E63A1D">
          <w:instrText xml:space="preserve"> HYPERLINK "https://www.isud-conference.org/proc/split/ISUD-08_019_Schmitt.pdf" </w:instrText>
        </w:r>
        <w:r w:rsidR="00E63A1D">
          <w:fldChar w:fldCharType="separate"/>
        </w:r>
        <w:r w:rsidR="00E63A1D" w:rsidRPr="00E63A1D">
          <w:rPr>
            <w:rStyle w:val="Hyperlink"/>
          </w:rPr>
          <w:t>Ultrasonic wave interaction with air-water boundary layer</w:t>
        </w:r>
        <w:r w:rsidR="00E63A1D">
          <w:fldChar w:fldCharType="end"/>
        </w:r>
        <w:r w:rsidR="00E63A1D">
          <w:t xml:space="preserve">, </w:t>
        </w:r>
        <w:r w:rsidR="00E63A1D" w:rsidRPr="00E63A1D">
          <w:t xml:space="preserve">Philippe </w:t>
        </w:r>
        <w:r w:rsidR="00E63A1D">
          <w:t>Schmitt</w:t>
        </w:r>
      </w:ins>
    </w:p>
    <w:p w14:paraId="22B4C78E" w14:textId="0C5856C6" w:rsidR="005A5CA7" w:rsidRDefault="005A5CA7" w:rsidP="009B1158">
      <w:pPr>
        <w:rPr>
          <w:ins w:id="4405" w:author="Gerard Blanco Bernal (Student)" w:date="2022-04-14T21:51:00Z"/>
        </w:rPr>
      </w:pPr>
    </w:p>
    <w:p w14:paraId="3405A8A5" w14:textId="2CC2454D" w:rsidR="005A5CA7" w:rsidRDefault="005A5CA7" w:rsidP="009B1158">
      <w:pPr>
        <w:rPr>
          <w:ins w:id="4406" w:author="Gerard Blanco Bernal (Student)" w:date="2022-04-14T21:51:00Z"/>
        </w:rPr>
      </w:pPr>
      <w:ins w:id="4407" w:author="Gerard Blanco Bernal (Student)" w:date="2022-04-14T21:51:00Z">
        <w:r>
          <w:t>[33]</w:t>
        </w:r>
      </w:ins>
      <w:ins w:id="4408" w:author="Gerard Blanco Bernal (Student)" w:date="2022-04-14T22:15:00Z">
        <w:r w:rsidR="00E63A1D">
          <w:t xml:space="preserve"> </w:t>
        </w:r>
        <w:r w:rsidR="00E63A1D">
          <w:fldChar w:fldCharType="begin"/>
        </w:r>
        <w:r w:rsidR="00E63A1D">
          <w:instrText xml:space="preserve"> HYPERLINK "https://en.wikipedia.org/wiki/1-Wire" </w:instrText>
        </w:r>
        <w:r w:rsidR="00E63A1D">
          <w:fldChar w:fldCharType="separate"/>
        </w:r>
        <w:r w:rsidR="00E63A1D" w:rsidRPr="00E63A1D">
          <w:rPr>
            <w:rStyle w:val="Hyperlink"/>
          </w:rPr>
          <w:t>1-Wire</w:t>
        </w:r>
        <w:r w:rsidR="00E63A1D">
          <w:fldChar w:fldCharType="end"/>
        </w:r>
      </w:ins>
      <w:ins w:id="4409" w:author="Gerard Blanco Bernal (Student)" w:date="2022-04-14T22:16:00Z">
        <w:r w:rsidR="00E63A1D">
          <w:t>, Wikipedia</w:t>
        </w:r>
      </w:ins>
    </w:p>
    <w:p w14:paraId="15747E93" w14:textId="3128817B" w:rsidR="005A5CA7" w:rsidRDefault="005A5CA7" w:rsidP="009B1158">
      <w:pPr>
        <w:rPr>
          <w:ins w:id="4410" w:author="Gerard Blanco Bernal (Student)" w:date="2022-04-14T21:51:00Z"/>
        </w:rPr>
      </w:pPr>
    </w:p>
    <w:p w14:paraId="79FC085F" w14:textId="2C6F5348" w:rsidR="005A5CA7" w:rsidRDefault="005A5CA7" w:rsidP="009B1158">
      <w:pPr>
        <w:rPr>
          <w:ins w:id="4411" w:author="Gerard Blanco Bernal (Student)" w:date="2022-04-14T21:09:00Z"/>
        </w:rPr>
      </w:pPr>
      <w:ins w:id="4412" w:author="Gerard Blanco Bernal (Student)" w:date="2022-04-14T21:51:00Z">
        <w:r>
          <w:t>[34]</w:t>
        </w:r>
      </w:ins>
      <w:ins w:id="4413" w:author="Gerard Blanco Bernal (Student)" w:date="2022-04-14T22:15:00Z">
        <w:r w:rsidR="00E63A1D">
          <w:t xml:space="preserve"> </w:t>
        </w:r>
        <w:r w:rsidR="00E63A1D">
          <w:fldChar w:fldCharType="begin"/>
        </w:r>
        <w:r w:rsidR="00E63A1D">
          <w:instrText xml:space="preserve"> HYPERLINK "https://core.telegram.org/bots" </w:instrText>
        </w:r>
        <w:r w:rsidR="00E63A1D">
          <w:fldChar w:fldCharType="separate"/>
        </w:r>
        <w:r w:rsidR="00E63A1D" w:rsidRPr="00E63A1D">
          <w:rPr>
            <w:rStyle w:val="Hyperlink"/>
          </w:rPr>
          <w:t>Telegram Bots</w:t>
        </w:r>
        <w:r w:rsidR="00E63A1D">
          <w:fldChar w:fldCharType="end"/>
        </w:r>
        <w:r w:rsidR="00E63A1D">
          <w:t>, Telegram</w:t>
        </w:r>
      </w:ins>
    </w:p>
    <w:p w14:paraId="3B19F84F" w14:textId="7F8633FD" w:rsidR="009B1158" w:rsidRDefault="009B1158" w:rsidP="009B1158">
      <w:pPr>
        <w:rPr>
          <w:ins w:id="4414" w:author="Gerard Blanco Bernal (Student)" w:date="2022-04-14T22:13:00Z"/>
        </w:rPr>
      </w:pPr>
    </w:p>
    <w:p w14:paraId="5A855D41" w14:textId="6C0EF3AE" w:rsidR="00E63A1D" w:rsidRDefault="00E63A1D" w:rsidP="009B1158">
      <w:pPr>
        <w:rPr>
          <w:ins w:id="4415" w:author="Gerard Blanco Bernal (Student)" w:date="2022-04-14T22:13:00Z"/>
        </w:rPr>
      </w:pPr>
      <w:ins w:id="4416" w:author="Gerard Blanco Bernal (Student)" w:date="2022-04-14T22:13:00Z">
        <w:r>
          <w:t>[35]</w:t>
        </w:r>
      </w:ins>
      <w:ins w:id="4417" w:author="Gerard Blanco Bernal (Student)" w:date="2022-04-14T22:15:00Z">
        <w:r>
          <w:t xml:space="preserve"> </w:t>
        </w:r>
        <w:r>
          <w:fldChar w:fldCharType="begin"/>
        </w:r>
        <w:r>
          <w:instrText xml:space="preserve"> HYPERLINK "https://machinelearningmastery.com/softmax-activation-function-with-python/" </w:instrText>
        </w:r>
        <w:r>
          <w:fldChar w:fldCharType="separate"/>
        </w:r>
        <w:r w:rsidRPr="00E63A1D">
          <w:rPr>
            <w:rStyle w:val="Hyperlink"/>
          </w:rPr>
          <w:t>Softmax Activation Function with Python</w:t>
        </w:r>
        <w:r>
          <w:fldChar w:fldCharType="end"/>
        </w:r>
        <w:r>
          <w:t>, Machine Learning Mastery</w:t>
        </w:r>
      </w:ins>
    </w:p>
    <w:p w14:paraId="474E25E0" w14:textId="7CCE0BD3" w:rsidR="00E63A1D" w:rsidRDefault="00E63A1D" w:rsidP="009B1158">
      <w:pPr>
        <w:rPr>
          <w:ins w:id="4418" w:author="Gerard Blanco Bernal (Student)" w:date="2022-04-14T22:13:00Z"/>
        </w:rPr>
      </w:pPr>
    </w:p>
    <w:p w14:paraId="07A8941E" w14:textId="66101002" w:rsidR="00E63A1D" w:rsidRDefault="00E63A1D" w:rsidP="009B1158">
      <w:pPr>
        <w:rPr>
          <w:ins w:id="4419" w:author="Gerard Blanco Bernal (Student)" w:date="2022-04-14T22:13:00Z"/>
        </w:rPr>
      </w:pPr>
      <w:ins w:id="4420" w:author="Gerard Blanco Bernal (Student)" w:date="2022-04-14T22:13:00Z">
        <w:r>
          <w:t>[36]</w:t>
        </w:r>
      </w:ins>
      <w:ins w:id="4421" w:author="Gerard Blanco Bernal (Student)" w:date="2022-04-14T22:14:00Z">
        <w:r>
          <w:t xml:space="preserve"> </w:t>
        </w:r>
        <w:r>
          <w:fldChar w:fldCharType="begin"/>
        </w:r>
        <w:r>
          <w:instrText xml:space="preserve"> HYPERLINK "https://stackoverflow.com/questions/13610074/is-there-a-rule-of-thumb-for-how-to-divide-a-dataset-into-training-and-validatio" </w:instrText>
        </w:r>
        <w:r>
          <w:fldChar w:fldCharType="separate"/>
        </w:r>
        <w:r w:rsidRPr="00E63A1D">
          <w:rPr>
            <w:rStyle w:val="Hyperlink"/>
          </w:rPr>
          <w:t>Training and validation dataset division</w:t>
        </w:r>
        <w:r>
          <w:fldChar w:fldCharType="end"/>
        </w:r>
        <w:r>
          <w:t xml:space="preserve">, Stack </w:t>
        </w:r>
      </w:ins>
      <w:ins w:id="4422" w:author="Gerard Blanco Bernal (Student)" w:date="2022-04-14T22:15:00Z">
        <w:r>
          <w:t>Overflow</w:t>
        </w:r>
      </w:ins>
    </w:p>
    <w:p w14:paraId="7D0D1B16" w14:textId="04579FE5" w:rsidR="00E63A1D" w:rsidRDefault="00E63A1D" w:rsidP="009B1158">
      <w:pPr>
        <w:rPr>
          <w:ins w:id="4423" w:author="Gerard Blanco Bernal (Student)" w:date="2022-04-14T22:13:00Z"/>
        </w:rPr>
      </w:pPr>
    </w:p>
    <w:p w14:paraId="309DC904" w14:textId="02B0CBC3" w:rsidR="00E63A1D" w:rsidRDefault="00E63A1D" w:rsidP="009B1158">
      <w:pPr>
        <w:rPr>
          <w:ins w:id="4424" w:author="Gerard Blanco Bernal (Student)" w:date="2022-04-14T22:13:00Z"/>
        </w:rPr>
      </w:pPr>
      <w:ins w:id="4425" w:author="Gerard Blanco Bernal (Student)" w:date="2022-04-14T22:13:00Z">
        <w:r>
          <w:t>[37]</w:t>
        </w:r>
      </w:ins>
      <w:ins w:id="4426" w:author="Gerard Blanco Bernal (Student)" w:date="2022-04-14T22:14:00Z">
        <w:r>
          <w:t xml:space="preserve"> </w:t>
        </w:r>
        <w:r>
          <w:fldChar w:fldCharType="begin"/>
        </w:r>
        <w:r>
          <w:instrText xml:space="preserve"> HYPERLINK "https://colab.research.google.com/github/google-coral/tutorials/blob/master/retrain_efficientdet_model_maker_tf2.ipynb" \l "scrollTo=Gb7qyhNL1yWt" </w:instrText>
        </w:r>
        <w:r>
          <w:fldChar w:fldCharType="separate"/>
        </w:r>
        <w:r w:rsidRPr="00E63A1D">
          <w:rPr>
            <w:rStyle w:val="Hyperlink"/>
          </w:rPr>
          <w:t>COCO 2017</w:t>
        </w:r>
        <w:r>
          <w:fldChar w:fldCharType="end"/>
        </w:r>
        <w:r w:rsidRPr="00E63A1D">
          <w:t xml:space="preserve"> </w:t>
        </w:r>
      </w:ins>
    </w:p>
    <w:p w14:paraId="74C0883A" w14:textId="3AECE489" w:rsidR="00E63A1D" w:rsidRDefault="00E63A1D" w:rsidP="009B1158">
      <w:pPr>
        <w:rPr>
          <w:ins w:id="4427" w:author="Gerard Blanco Bernal (Student)" w:date="2022-04-14T22:13:00Z"/>
        </w:rPr>
      </w:pPr>
    </w:p>
    <w:p w14:paraId="2D081F95" w14:textId="15DBBA8B" w:rsidR="00E63A1D" w:rsidRDefault="00E63A1D" w:rsidP="009B1158">
      <w:pPr>
        <w:rPr>
          <w:ins w:id="4428" w:author="Gerard Blanco Bernal (Student)" w:date="2022-04-14T22:13:00Z"/>
        </w:rPr>
      </w:pPr>
      <w:ins w:id="4429" w:author="Gerard Blanco Bernal (Student)" w:date="2022-04-14T22:13:00Z">
        <w:r>
          <w:t>[38]</w:t>
        </w:r>
      </w:ins>
      <w:ins w:id="4430" w:author="Gerard Blanco Bernal (Student)" w:date="2022-04-14T22:18:00Z">
        <w:r w:rsidR="0024360A">
          <w:t xml:space="preserve"> </w:t>
        </w:r>
        <w:r w:rsidR="0024360A">
          <w:fldChar w:fldCharType="begin"/>
        </w:r>
        <w:r w:rsidR="0024360A">
          <w:instrText xml:space="preserve"> HYPERLINK "https://www.blog.google/technology/ai/ai-principles/" </w:instrText>
        </w:r>
        <w:r w:rsidR="0024360A">
          <w:fldChar w:fldCharType="separate"/>
        </w:r>
        <w:r w:rsidR="0024360A" w:rsidRPr="0024360A">
          <w:rPr>
            <w:rStyle w:val="Hyperlink"/>
          </w:rPr>
          <w:t>Responsible AI</w:t>
        </w:r>
        <w:r w:rsidR="0024360A">
          <w:fldChar w:fldCharType="end"/>
        </w:r>
      </w:ins>
      <w:ins w:id="4431" w:author="Gerard Blanco Bernal (Student)" w:date="2022-04-14T22:19:00Z">
        <w:r w:rsidR="0024360A">
          <w:t>, Google</w:t>
        </w:r>
      </w:ins>
    </w:p>
    <w:p w14:paraId="5F619453" w14:textId="48504AD3" w:rsidR="00E63A1D" w:rsidRDefault="00E63A1D" w:rsidP="009B1158">
      <w:pPr>
        <w:rPr>
          <w:ins w:id="4432" w:author="Gerard Blanco Bernal (Student)" w:date="2022-04-14T22:13:00Z"/>
        </w:rPr>
      </w:pPr>
    </w:p>
    <w:p w14:paraId="0CA67672" w14:textId="0E2224CF" w:rsidR="00E63A1D" w:rsidRDefault="00E63A1D" w:rsidP="009B1158">
      <w:pPr>
        <w:rPr>
          <w:ins w:id="4433" w:author="Gerard Blanco Bernal (Student)" w:date="2022-04-14T21:09:00Z"/>
        </w:rPr>
      </w:pPr>
      <w:ins w:id="4434" w:author="Gerard Blanco Bernal (Student)" w:date="2022-04-14T22:13:00Z">
        <w:r>
          <w:t>[</w:t>
        </w:r>
      </w:ins>
      <w:ins w:id="4435" w:author="Gerard Blanco Bernal (Student)" w:date="2022-04-14T22:14:00Z">
        <w:r>
          <w:t>39]</w:t>
        </w:r>
      </w:ins>
      <w:ins w:id="4436" w:author="Gerard Blanco Bernal (Student)" w:date="2022-04-14T22:18:00Z">
        <w:r w:rsidR="0024360A">
          <w:t xml:space="preserve"> </w:t>
        </w:r>
        <w:r w:rsidR="0024360A">
          <w:fldChar w:fldCharType="begin"/>
        </w:r>
        <w:r w:rsidR="0024360A">
          <w:instrText xml:space="preserve"> HYPERLINK "https://en.wikipedia.org/wiki/1-Wire" </w:instrText>
        </w:r>
        <w:r w:rsidR="0024360A">
          <w:fldChar w:fldCharType="separate"/>
        </w:r>
        <w:r w:rsidR="0024360A" w:rsidRPr="0024360A">
          <w:rPr>
            <w:rStyle w:val="Hyperlink"/>
          </w:rPr>
          <w:t>Telegram Usage</w:t>
        </w:r>
        <w:r w:rsidR="0024360A">
          <w:fldChar w:fldCharType="end"/>
        </w:r>
        <w:r w:rsidR="0024360A">
          <w:t xml:space="preserve">, </w:t>
        </w:r>
        <w:proofErr w:type="spellStart"/>
        <w:r w:rsidR="0024360A">
          <w:t>BackLinko</w:t>
        </w:r>
      </w:ins>
      <w:proofErr w:type="spellEnd"/>
    </w:p>
    <w:p w14:paraId="36D23D88" w14:textId="3A8F65BF" w:rsidR="009B1158" w:rsidRDefault="009B1158" w:rsidP="009B1158">
      <w:pPr>
        <w:rPr>
          <w:ins w:id="4437" w:author="Gerard Blanco Bernal (Student)" w:date="2022-04-14T21:09:00Z"/>
        </w:rPr>
      </w:pPr>
    </w:p>
    <w:p w14:paraId="2A3F13F9" w14:textId="5E8DD802" w:rsidR="009B1158" w:rsidRDefault="009B1158" w:rsidP="009B1158">
      <w:pPr>
        <w:rPr>
          <w:ins w:id="4438" w:author="Gerard Blanco Bernal (Student)" w:date="2022-05-02T10:15:00Z"/>
        </w:rPr>
      </w:pPr>
    </w:p>
    <w:p w14:paraId="02A4C096" w14:textId="057CF7A3" w:rsidR="00AA7CBB" w:rsidRDefault="00AA7CBB" w:rsidP="009B1158">
      <w:pPr>
        <w:rPr>
          <w:ins w:id="4439" w:author="Gerard Blanco Bernal (Student)" w:date="2022-05-02T10:15:00Z"/>
        </w:rPr>
      </w:pPr>
    </w:p>
    <w:p w14:paraId="2634E416" w14:textId="561EEF7B" w:rsidR="00AA7CBB" w:rsidRDefault="00AA7CBB" w:rsidP="009B1158">
      <w:pPr>
        <w:rPr>
          <w:ins w:id="4440" w:author="Gerard Blanco Bernal (Student)" w:date="2022-05-02T10:15:00Z"/>
        </w:rPr>
      </w:pPr>
    </w:p>
    <w:p w14:paraId="7BD627EC" w14:textId="61C66FFC" w:rsidR="00AA7CBB" w:rsidRDefault="00AA7CBB" w:rsidP="009B1158">
      <w:pPr>
        <w:rPr>
          <w:ins w:id="4441" w:author="Gerard Blanco Bernal (Student)" w:date="2022-05-02T10:15:00Z"/>
        </w:rPr>
      </w:pPr>
    </w:p>
    <w:p w14:paraId="14C2FC14" w14:textId="77777777" w:rsidR="00AA7CBB" w:rsidRDefault="00AA7CBB" w:rsidP="009B1158">
      <w:pPr>
        <w:rPr>
          <w:ins w:id="4442" w:author="Gerard Blanco Bernal (Student)" w:date="2022-04-14T21:09:00Z"/>
        </w:rPr>
      </w:pPr>
    </w:p>
    <w:p w14:paraId="6F02DCF2" w14:textId="77777777" w:rsidR="009B1158" w:rsidRPr="00CF6576" w:rsidRDefault="009B1158">
      <w:pPr>
        <w:pPrChange w:id="4443" w:author="Gerard Blanco Bernal (Student)" w:date="2022-04-14T21:09:00Z">
          <w:pPr>
            <w:pStyle w:val="Heading1"/>
            <w:numPr>
              <w:numId w:val="0"/>
            </w:numPr>
            <w:tabs>
              <w:tab w:val="clear" w:pos="432"/>
            </w:tabs>
            <w:ind w:left="0" w:firstLine="0"/>
          </w:pPr>
        </w:pPrChange>
      </w:pPr>
    </w:p>
    <w:p w14:paraId="6E7F4169" w14:textId="5739F5B1" w:rsidR="001A6AD8" w:rsidRPr="000A42F8" w:rsidDel="002220DB" w:rsidRDefault="001A6AD8" w:rsidP="007F45B9">
      <w:pPr>
        <w:widowControl w:val="0"/>
        <w:spacing w:after="120"/>
        <w:rPr>
          <w:del w:id="4444" w:author="Gerard Blanco Bernal (Student)" w:date="2022-04-13T22:24:00Z"/>
          <w:szCs w:val="18"/>
        </w:rPr>
      </w:pPr>
      <w:del w:id="4445" w:author="Gerard Blanco Bernal (Student)" w:date="2022-04-13T22:24:00Z">
        <w:r w:rsidRPr="000A42F8" w:rsidDel="002220DB">
          <w:delText xml:space="preserve">[1] </w:delText>
        </w:r>
        <w:r w:rsidR="00F5145A" w:rsidRPr="000A42F8" w:rsidDel="002220DB">
          <w:delText>J</w:delText>
        </w:r>
        <w:r w:rsidRPr="000A42F8" w:rsidDel="002220DB">
          <w:delText xml:space="preserve">. </w:delText>
        </w:r>
        <w:r w:rsidR="00F5145A" w:rsidRPr="000A42F8" w:rsidDel="002220DB">
          <w:delText>Bloggs</w:delText>
        </w:r>
        <w:r w:rsidRPr="000A42F8" w:rsidDel="002220DB">
          <w:delText xml:space="preserve"> and </w:delText>
        </w:r>
        <w:r w:rsidR="00F5145A" w:rsidRPr="000A42F8" w:rsidDel="002220DB">
          <w:delText xml:space="preserve">A. N. </w:delText>
        </w:r>
        <w:r w:rsidR="0049651A" w:rsidDel="002220DB">
          <w:delText>Jones</w:delText>
        </w:r>
        <w:r w:rsidRPr="000A42F8" w:rsidDel="002220DB">
          <w:rPr>
            <w:bCs/>
          </w:rPr>
          <w:delText>,</w:delText>
        </w:r>
        <w:r w:rsidRPr="000A42F8" w:rsidDel="002220DB">
          <w:delText xml:space="preserve"> “</w:delText>
        </w:r>
        <w:r w:rsidR="00F5145A" w:rsidRPr="000A42F8" w:rsidDel="002220DB">
          <w:delText>Creating the perfect project</w:delText>
        </w:r>
        <w:r w:rsidRPr="000A42F8" w:rsidDel="002220DB">
          <w:delText xml:space="preserve">”, </w:delText>
        </w:r>
        <w:r w:rsidR="00175425" w:rsidRPr="000A42F8" w:rsidDel="002220DB">
          <w:delText xml:space="preserve">International Conference on </w:delText>
        </w:r>
        <w:r w:rsidR="00F5145A" w:rsidRPr="000A42F8" w:rsidDel="002220DB">
          <w:delText>How to Get a First</w:delText>
        </w:r>
        <w:r w:rsidR="00AA732D" w:rsidDel="002220DB">
          <w:delText>-</w:delText>
        </w:r>
        <w:r w:rsidR="00F5145A" w:rsidRPr="000A42F8" w:rsidDel="002220DB">
          <w:delText xml:space="preserve"> Class Degree</w:delText>
        </w:r>
        <w:r w:rsidRPr="000A42F8" w:rsidDel="002220DB">
          <w:delText>,</w:delText>
        </w:r>
        <w:r w:rsidR="00175425" w:rsidRPr="000A42F8" w:rsidDel="002220DB">
          <w:delText xml:space="preserve"> </w:delText>
        </w:r>
        <w:r w:rsidR="007F45B9" w:rsidRPr="000A42F8" w:rsidDel="002220DB">
          <w:delText>Dundee</w:delText>
        </w:r>
        <w:r w:rsidR="00175425" w:rsidRPr="000A42F8" w:rsidDel="002220DB">
          <w:delText>, UK,</w:delText>
        </w:r>
        <w:r w:rsidRPr="000A42F8" w:rsidDel="002220DB">
          <w:delText xml:space="preserve"> </w:delText>
        </w:r>
        <w:r w:rsidR="00F5145A" w:rsidRPr="000A42F8" w:rsidDel="002220DB">
          <w:delText>2020, pp. 1-6.</w:delText>
        </w:r>
      </w:del>
    </w:p>
    <w:p w14:paraId="22FD48B7" w14:textId="0C7F0049" w:rsidR="00F5145A" w:rsidRPr="000A42F8" w:rsidDel="002220DB" w:rsidRDefault="001A6AD8" w:rsidP="007F45B9">
      <w:pPr>
        <w:widowControl w:val="0"/>
        <w:spacing w:after="120"/>
        <w:rPr>
          <w:del w:id="4446" w:author="Gerard Blanco Bernal (Student)" w:date="2022-04-13T22:24:00Z"/>
          <w:szCs w:val="18"/>
        </w:rPr>
      </w:pPr>
      <w:del w:id="4447" w:author="Gerard Blanco Bernal (Student)" w:date="2022-04-13T22:24:00Z">
        <w:r w:rsidRPr="000A42F8" w:rsidDel="002220DB">
          <w:rPr>
            <w:szCs w:val="18"/>
          </w:rPr>
          <w:delText xml:space="preserve">[2] </w:delText>
        </w:r>
        <w:r w:rsidR="00F5145A" w:rsidRPr="000A42F8" w:rsidDel="002220DB">
          <w:rPr>
            <w:szCs w:val="18"/>
          </w:rPr>
          <w:delText xml:space="preserve">M. Mouse "A comparison of automatic thesis generation algorithms", </w:delText>
        </w:r>
        <w:r w:rsidR="00F5145A" w:rsidRPr="000A42F8" w:rsidDel="002220DB">
          <w:rPr>
            <w:i/>
            <w:szCs w:val="18"/>
          </w:rPr>
          <w:delText xml:space="preserve">IEEE Transactions on </w:delText>
        </w:r>
        <w:r w:rsidR="007F45B9" w:rsidRPr="000A42F8" w:rsidDel="002220DB">
          <w:rPr>
            <w:i/>
            <w:szCs w:val="18"/>
          </w:rPr>
          <w:delText>Document</w:delText>
        </w:r>
        <w:r w:rsidR="00F5145A" w:rsidRPr="000A42F8" w:rsidDel="002220DB">
          <w:rPr>
            <w:i/>
            <w:szCs w:val="18"/>
          </w:rPr>
          <w:delText xml:space="preserve"> Generation</w:delText>
        </w:r>
        <w:r w:rsidR="00F5145A" w:rsidRPr="000A42F8" w:rsidDel="002220DB">
          <w:rPr>
            <w:szCs w:val="18"/>
          </w:rPr>
          <w:delText>, Vol. 1, No. 1., pp. 900-919, 2112.</w:delText>
        </w:r>
      </w:del>
    </w:p>
    <w:p w14:paraId="69DB59C9" w14:textId="7232CFB5" w:rsidR="001A6AD8" w:rsidRPr="000A42F8" w:rsidDel="002220DB" w:rsidRDefault="00F5145A" w:rsidP="004333EF">
      <w:pPr>
        <w:widowControl w:val="0"/>
        <w:spacing w:after="120"/>
        <w:rPr>
          <w:del w:id="4448" w:author="Gerard Blanco Bernal (Student)" w:date="2022-04-13T22:24:00Z"/>
          <w:rStyle w:val="h"/>
          <w:szCs w:val="18"/>
        </w:rPr>
      </w:pPr>
      <w:del w:id="4449" w:author="Gerard Blanco Bernal (Student)" w:date="2022-04-13T22:24:00Z">
        <w:r w:rsidRPr="000A42F8" w:rsidDel="002220DB">
          <w:rPr>
            <w:szCs w:val="18"/>
          </w:rPr>
          <w:delText>[3] I. N. Stein, D. Rac and D. Duck</w:delText>
        </w:r>
        <w:r w:rsidR="001A6AD8" w:rsidRPr="000A42F8" w:rsidDel="002220DB">
          <w:rPr>
            <w:szCs w:val="18"/>
          </w:rPr>
          <w:delText xml:space="preserve">, </w:delText>
        </w:r>
        <w:r w:rsidRPr="000A42F8" w:rsidDel="002220DB">
          <w:rPr>
            <w:i/>
            <w:szCs w:val="18"/>
          </w:rPr>
          <w:delText xml:space="preserve">Transdimensional </w:delText>
        </w:r>
        <w:r w:rsidR="007F45B9" w:rsidRPr="000A42F8" w:rsidDel="002220DB">
          <w:rPr>
            <w:i/>
            <w:szCs w:val="18"/>
          </w:rPr>
          <w:delText xml:space="preserve">Monte Carlo </w:delText>
        </w:r>
        <w:r w:rsidRPr="000A42F8" w:rsidDel="002220DB">
          <w:rPr>
            <w:i/>
            <w:szCs w:val="18"/>
          </w:rPr>
          <w:delText xml:space="preserve">Estimation of Honours Project </w:delText>
        </w:r>
        <w:r w:rsidR="007F45B9" w:rsidRPr="000A42F8" w:rsidDel="002220DB">
          <w:rPr>
            <w:i/>
            <w:szCs w:val="18"/>
          </w:rPr>
          <w:delText xml:space="preserve">Probability </w:delText>
        </w:r>
        <w:r w:rsidR="004333EF" w:rsidRPr="000A42F8" w:rsidDel="002220DB">
          <w:rPr>
            <w:i/>
            <w:szCs w:val="18"/>
          </w:rPr>
          <w:delText>Mass</w:delText>
        </w:r>
        <w:r w:rsidRPr="000A42F8" w:rsidDel="002220DB">
          <w:rPr>
            <w:i/>
            <w:szCs w:val="18"/>
          </w:rPr>
          <w:delText xml:space="preserve"> Functions</w:delText>
        </w:r>
        <w:r w:rsidR="001A6AD8" w:rsidRPr="000A42F8" w:rsidDel="002220DB">
          <w:rPr>
            <w:i/>
            <w:szCs w:val="18"/>
          </w:rPr>
          <w:delText xml:space="preserve">: </w:delText>
        </w:r>
        <w:r w:rsidRPr="000A42F8" w:rsidDel="002220DB">
          <w:rPr>
            <w:i/>
            <w:szCs w:val="18"/>
          </w:rPr>
          <w:delText>Theory</w:delText>
        </w:r>
        <w:r w:rsidR="001A6AD8" w:rsidRPr="000A42F8" w:rsidDel="002220DB">
          <w:rPr>
            <w:i/>
            <w:szCs w:val="18"/>
          </w:rPr>
          <w:delText xml:space="preserve"> and </w:delText>
        </w:r>
        <w:r w:rsidRPr="000A42F8" w:rsidDel="002220DB">
          <w:rPr>
            <w:i/>
            <w:szCs w:val="18"/>
          </w:rPr>
          <w:delText>Application</w:delText>
        </w:r>
        <w:r w:rsidR="001A6AD8" w:rsidRPr="000A42F8" w:rsidDel="002220DB">
          <w:rPr>
            <w:iCs/>
            <w:szCs w:val="18"/>
          </w:rPr>
          <w:delText xml:space="preserve">, </w:delText>
        </w:r>
        <w:r w:rsidRPr="000A42F8" w:rsidDel="002220DB">
          <w:rPr>
            <w:iCs/>
            <w:szCs w:val="18"/>
          </w:rPr>
          <w:delText>Auchtermuchty University Press</w:delText>
        </w:r>
        <w:r w:rsidR="001A6AD8" w:rsidRPr="000A42F8" w:rsidDel="002220DB">
          <w:rPr>
            <w:szCs w:val="18"/>
          </w:rPr>
          <w:delText xml:space="preserve">, </w:delText>
        </w:r>
        <w:r w:rsidRPr="000A42F8" w:rsidDel="002220DB">
          <w:rPr>
            <w:szCs w:val="18"/>
          </w:rPr>
          <w:delText>U.K</w:delText>
        </w:r>
        <w:r w:rsidR="001A6AD8" w:rsidRPr="000A42F8" w:rsidDel="002220DB">
          <w:rPr>
            <w:szCs w:val="18"/>
          </w:rPr>
          <w:delText>.</w:delText>
        </w:r>
        <w:r w:rsidRPr="000A42F8" w:rsidDel="002220DB">
          <w:rPr>
            <w:szCs w:val="18"/>
          </w:rPr>
          <w:delText>, 205</w:delText>
        </w:r>
        <w:r w:rsidR="001A6AD8" w:rsidRPr="000A42F8" w:rsidDel="002220DB">
          <w:rPr>
            <w:szCs w:val="18"/>
          </w:rPr>
          <w:delText>3.</w:delText>
        </w:r>
      </w:del>
    </w:p>
    <w:p w14:paraId="1F1074E6" w14:textId="77777777" w:rsidR="005F06F2" w:rsidRPr="000A42F8" w:rsidRDefault="005F06F2" w:rsidP="005F06F2">
      <w:pPr>
        <w:pStyle w:val="Heading1"/>
        <w:numPr>
          <w:ilvl w:val="0"/>
          <w:numId w:val="0"/>
        </w:numPr>
      </w:pPr>
      <w:bookmarkStart w:id="4450" w:name="_Appendices"/>
      <w:bookmarkStart w:id="4451" w:name="_Hlk98929107"/>
      <w:bookmarkEnd w:id="4450"/>
      <w:r w:rsidRPr="000A42F8">
        <w:t>Appendices</w:t>
      </w:r>
    </w:p>
    <w:p w14:paraId="65A855C9" w14:textId="2E509DE3" w:rsidR="00A10DD3" w:rsidDel="0049561F" w:rsidRDefault="00087DA2" w:rsidP="00545594">
      <w:pPr>
        <w:widowControl w:val="0"/>
        <w:spacing w:after="120"/>
        <w:rPr>
          <w:del w:id="4452" w:author="Gerard Blanco Bernal (Student)" w:date="2022-04-15T21:31:00Z"/>
          <w:bCs/>
          <w:color w:val="000000"/>
          <w:szCs w:val="19"/>
        </w:rPr>
      </w:pPr>
      <w:r>
        <w:rPr>
          <w:bCs/>
          <w:color w:val="000000"/>
          <w:szCs w:val="19"/>
        </w:rPr>
        <w:t xml:space="preserve">Note: </w:t>
      </w:r>
      <w:del w:id="4453" w:author="Gerard Blanco Bernal (Student)" w:date="2022-04-15T21:31:00Z">
        <w:r w:rsidR="005F06F2" w:rsidRPr="000A42F8" w:rsidDel="00B1045D">
          <w:rPr>
            <w:bCs/>
            <w:color w:val="000000"/>
            <w:szCs w:val="19"/>
          </w:rPr>
          <w:delText>The</w:delText>
        </w:r>
        <w:r w:rsidR="00832CBD" w:rsidDel="00B1045D">
          <w:rPr>
            <w:bCs/>
            <w:color w:val="000000"/>
            <w:szCs w:val="19"/>
          </w:rPr>
          <w:delText xml:space="preserve"> appendices to your</w:delText>
        </w:r>
        <w:r w:rsidR="005F06F2" w:rsidRPr="000A42F8" w:rsidDel="00B1045D">
          <w:rPr>
            <w:bCs/>
            <w:color w:val="000000"/>
            <w:szCs w:val="19"/>
          </w:rPr>
          <w:delText xml:space="preserve"> report</w:delText>
        </w:r>
        <w:r w:rsidR="00832CBD" w:rsidDel="00B1045D">
          <w:rPr>
            <w:bCs/>
            <w:color w:val="000000"/>
            <w:szCs w:val="19"/>
          </w:rPr>
          <w:delText xml:space="preserve"> will not appear here, they are submitted separately. However, you can provide a summary / bulleted list of what the appendices are here if you wish.</w:delText>
        </w:r>
      </w:del>
    </w:p>
    <w:bookmarkEnd w:id="4451"/>
    <w:p w14:paraId="55615F37" w14:textId="3BA33FAE" w:rsidR="00D45AE8" w:rsidDel="0049561F" w:rsidRDefault="00D45AE8" w:rsidP="00545594">
      <w:pPr>
        <w:widowControl w:val="0"/>
        <w:spacing w:after="120"/>
        <w:rPr>
          <w:del w:id="4454" w:author="Gerard Blanco Bernal (Student)" w:date="2022-04-15T21:31:00Z"/>
          <w:bCs/>
        </w:rPr>
      </w:pPr>
    </w:p>
    <w:p w14:paraId="2CBEE2CC" w14:textId="7F21F38C" w:rsidR="007D6D04" w:rsidDel="00166936" w:rsidRDefault="007D6D04" w:rsidP="00545594">
      <w:pPr>
        <w:widowControl w:val="0"/>
        <w:spacing w:after="120"/>
        <w:rPr>
          <w:del w:id="4455" w:author="Gerard Blanco Bernal (Student)" w:date="2022-04-11T17:39:00Z"/>
          <w:bCs/>
        </w:rPr>
      </w:pPr>
    </w:p>
    <w:p w14:paraId="155C71F0" w14:textId="548937B8" w:rsidR="007D6D04" w:rsidDel="00166936" w:rsidRDefault="007D6D04" w:rsidP="00545594">
      <w:pPr>
        <w:widowControl w:val="0"/>
        <w:spacing w:after="120"/>
        <w:rPr>
          <w:del w:id="4456" w:author="Gerard Blanco Bernal (Student)" w:date="2022-04-11T17:39:00Z"/>
          <w:bCs/>
        </w:rPr>
      </w:pPr>
    </w:p>
    <w:p w14:paraId="0D28175C" w14:textId="2F2B8368" w:rsidR="007D6D04" w:rsidDel="00166936" w:rsidRDefault="007D6D04" w:rsidP="00545594">
      <w:pPr>
        <w:widowControl w:val="0"/>
        <w:spacing w:after="120"/>
        <w:rPr>
          <w:del w:id="4457" w:author="Gerard Blanco Bernal (Student)" w:date="2022-04-11T17:39:00Z"/>
          <w:bCs/>
        </w:rPr>
      </w:pPr>
    </w:p>
    <w:p w14:paraId="7804ABB9" w14:textId="335D0666" w:rsidR="007D6D04" w:rsidDel="00166936" w:rsidRDefault="007D6D04" w:rsidP="00545594">
      <w:pPr>
        <w:widowControl w:val="0"/>
        <w:spacing w:after="120"/>
        <w:rPr>
          <w:del w:id="4458" w:author="Gerard Blanco Bernal (Student)" w:date="2022-04-11T17:39:00Z"/>
          <w:bCs/>
        </w:rPr>
      </w:pPr>
    </w:p>
    <w:p w14:paraId="4888F768" w14:textId="12CB33D3" w:rsidR="007D6D04" w:rsidDel="00166936" w:rsidRDefault="007D6D04" w:rsidP="00545594">
      <w:pPr>
        <w:widowControl w:val="0"/>
        <w:spacing w:after="120"/>
        <w:rPr>
          <w:del w:id="4459" w:author="Gerard Blanco Bernal (Student)" w:date="2022-04-11T17:39:00Z"/>
          <w:bCs/>
        </w:rPr>
      </w:pPr>
    </w:p>
    <w:p w14:paraId="08A3FE41" w14:textId="188FE50B" w:rsidR="007D6D04" w:rsidDel="00166936" w:rsidRDefault="007D6D04" w:rsidP="00545594">
      <w:pPr>
        <w:widowControl w:val="0"/>
        <w:spacing w:after="120"/>
        <w:rPr>
          <w:del w:id="4460" w:author="Gerard Blanco Bernal (Student)" w:date="2022-04-11T17:39:00Z"/>
          <w:bCs/>
        </w:rPr>
      </w:pPr>
    </w:p>
    <w:p w14:paraId="2659871B" w14:textId="6352A418" w:rsidR="007D6D04" w:rsidDel="00166936" w:rsidRDefault="007D6D04" w:rsidP="00545594">
      <w:pPr>
        <w:widowControl w:val="0"/>
        <w:spacing w:after="120"/>
        <w:rPr>
          <w:del w:id="4461" w:author="Gerard Blanco Bernal (Student)" w:date="2022-04-11T17:39:00Z"/>
          <w:bCs/>
        </w:rPr>
      </w:pPr>
    </w:p>
    <w:p w14:paraId="5B26BC8F" w14:textId="746E2966" w:rsidR="007D6D04" w:rsidDel="00166936" w:rsidRDefault="007D6D04" w:rsidP="00545594">
      <w:pPr>
        <w:widowControl w:val="0"/>
        <w:spacing w:after="120"/>
        <w:rPr>
          <w:del w:id="4462" w:author="Gerard Blanco Bernal (Student)" w:date="2022-04-11T17:39:00Z"/>
          <w:bCs/>
        </w:rPr>
      </w:pPr>
    </w:p>
    <w:p w14:paraId="7F1BB2FC" w14:textId="4137117C" w:rsidR="007D6D04" w:rsidDel="00166936" w:rsidRDefault="007D6D04" w:rsidP="00545594">
      <w:pPr>
        <w:widowControl w:val="0"/>
        <w:spacing w:after="120"/>
        <w:rPr>
          <w:del w:id="4463" w:author="Gerard Blanco Bernal (Student)" w:date="2022-04-11T17:39:00Z"/>
          <w:bCs/>
        </w:rPr>
      </w:pPr>
    </w:p>
    <w:p w14:paraId="13F72204" w14:textId="78A69D62" w:rsidR="007D6D04" w:rsidDel="00166936" w:rsidRDefault="007D6D04" w:rsidP="00545594">
      <w:pPr>
        <w:widowControl w:val="0"/>
        <w:spacing w:after="120"/>
        <w:rPr>
          <w:del w:id="4464" w:author="Gerard Blanco Bernal (Student)" w:date="2022-04-11T17:39:00Z"/>
          <w:bCs/>
        </w:rPr>
      </w:pPr>
    </w:p>
    <w:p w14:paraId="630BC37F" w14:textId="2AF0A28D" w:rsidR="0082385D" w:rsidDel="00166936" w:rsidRDefault="0082385D" w:rsidP="007D6D04">
      <w:pPr>
        <w:keepNext/>
        <w:spacing w:after="120"/>
        <w:ind w:right="-403"/>
        <w:outlineLvl w:val="0"/>
        <w:rPr>
          <w:del w:id="4465" w:author="Gerard Blanco Bernal (Student)" w:date="2022-04-11T17:39:00Z"/>
          <w:bCs/>
        </w:rPr>
      </w:pPr>
    </w:p>
    <w:p w14:paraId="57C0E234" w14:textId="3D4CA2D5" w:rsidR="007D6D04" w:rsidRPr="007D6D04" w:rsidDel="00166936" w:rsidRDefault="007D6D04" w:rsidP="007D6D04">
      <w:pPr>
        <w:keepNext/>
        <w:spacing w:after="120"/>
        <w:ind w:right="-403"/>
        <w:outlineLvl w:val="0"/>
        <w:rPr>
          <w:del w:id="4466" w:author="Gerard Blanco Bernal (Student)" w:date="2022-04-11T17:39:00Z"/>
          <w:b/>
          <w:sz w:val="28"/>
        </w:rPr>
      </w:pPr>
      <w:del w:id="4467" w:author="Gerard Blanco Bernal (Student)" w:date="2022-04-11T17:39:00Z">
        <w:r w:rsidDel="00166936">
          <w:rPr>
            <w:b/>
            <w:sz w:val="28"/>
          </w:rPr>
          <w:delText>To-Do</w:delText>
        </w:r>
      </w:del>
    </w:p>
    <w:p w14:paraId="06EA8ED9" w14:textId="6AD4ACB5" w:rsidR="00B53A66" w:rsidDel="00166936" w:rsidRDefault="007D6D04" w:rsidP="00545594">
      <w:pPr>
        <w:widowControl w:val="0"/>
        <w:spacing w:after="120"/>
        <w:rPr>
          <w:del w:id="4468" w:author="Gerard Blanco Bernal (Student)" w:date="2022-04-11T17:39:00Z"/>
          <w:bCs/>
          <w:color w:val="000000"/>
          <w:szCs w:val="19"/>
        </w:rPr>
      </w:pPr>
      <w:del w:id="4469" w:author="Gerard Blanco Bernal (Student)" w:date="2022-04-11T17:39:00Z">
        <w:r w:rsidRPr="007D6D04" w:rsidDel="00166936">
          <w:rPr>
            <w:bCs/>
            <w:color w:val="000000"/>
            <w:szCs w:val="19"/>
          </w:rPr>
          <w:delText>Th</w:delText>
        </w:r>
        <w:r w:rsidDel="00166936">
          <w:rPr>
            <w:bCs/>
            <w:color w:val="000000"/>
            <w:szCs w:val="19"/>
          </w:rPr>
          <w:delText>ermal transmission and retention of chambered polycarbonate sheets. Test with thermometers to see rate of thermal transmission and rate of thermal loss (when external temp is lower than internal).</w:delText>
        </w:r>
      </w:del>
    </w:p>
    <w:p w14:paraId="4A541BC7" w14:textId="7BF27930" w:rsidR="00FB65A3" w:rsidDel="00166936" w:rsidRDefault="00FB65A3" w:rsidP="007B6BA2">
      <w:pPr>
        <w:widowControl w:val="0"/>
        <w:spacing w:after="120"/>
        <w:rPr>
          <w:del w:id="4470" w:author="Gerard Blanco Bernal (Student)" w:date="2022-04-11T17:39:00Z"/>
          <w:bCs/>
          <w:color w:val="000000"/>
          <w:szCs w:val="19"/>
        </w:rPr>
      </w:pPr>
    </w:p>
    <w:p w14:paraId="6A5FDE82" w14:textId="7AE82027" w:rsidR="00FB65A3" w:rsidDel="000057D0" w:rsidRDefault="00FB65A3" w:rsidP="007B6BA2">
      <w:pPr>
        <w:widowControl w:val="0"/>
        <w:spacing w:after="120"/>
        <w:rPr>
          <w:del w:id="4471" w:author="Gerard Blanco Bernal (Student)" w:date="2022-04-09T16:52:00Z"/>
          <w:bCs/>
          <w:color w:val="000000"/>
          <w:szCs w:val="19"/>
        </w:rPr>
      </w:pPr>
    </w:p>
    <w:p w14:paraId="36266CD5" w14:textId="7B29FA2C" w:rsidR="00FB65A3" w:rsidDel="000057D0" w:rsidRDefault="00FB65A3" w:rsidP="007B6BA2">
      <w:pPr>
        <w:widowControl w:val="0"/>
        <w:spacing w:after="120"/>
        <w:rPr>
          <w:del w:id="4472" w:author="Gerard Blanco Bernal (Student)" w:date="2022-04-09T16:52:00Z"/>
          <w:bCs/>
          <w:color w:val="000000"/>
          <w:szCs w:val="19"/>
        </w:rPr>
      </w:pPr>
    </w:p>
    <w:p w14:paraId="146F5F2D" w14:textId="0FA2F820" w:rsidR="00FB65A3" w:rsidDel="000057D0" w:rsidRDefault="00FB65A3" w:rsidP="007B6BA2">
      <w:pPr>
        <w:widowControl w:val="0"/>
        <w:spacing w:after="120"/>
        <w:rPr>
          <w:del w:id="4473" w:author="Gerard Blanco Bernal (Student)" w:date="2022-04-09T16:52:00Z"/>
          <w:bCs/>
          <w:color w:val="000000"/>
          <w:szCs w:val="19"/>
        </w:rPr>
      </w:pPr>
    </w:p>
    <w:p w14:paraId="05293230" w14:textId="00811127" w:rsidR="0082385D" w:rsidDel="000057D0" w:rsidRDefault="0082385D" w:rsidP="007B6BA2">
      <w:pPr>
        <w:widowControl w:val="0"/>
        <w:spacing w:after="120"/>
        <w:rPr>
          <w:del w:id="4474" w:author="Gerard Blanco Bernal (Student)" w:date="2022-04-09T16:52:00Z"/>
          <w:bCs/>
          <w:color w:val="000000"/>
          <w:szCs w:val="19"/>
        </w:rPr>
      </w:pPr>
    </w:p>
    <w:p w14:paraId="6FB90A96" w14:textId="727BB5CB" w:rsidR="00353E4C" w:rsidDel="000057D0" w:rsidRDefault="00353E4C" w:rsidP="007B6BA2">
      <w:pPr>
        <w:widowControl w:val="0"/>
        <w:spacing w:after="120"/>
        <w:rPr>
          <w:del w:id="4475" w:author="Gerard Blanco Bernal (Student)" w:date="2022-04-09T16:52:00Z"/>
          <w:bCs/>
          <w:color w:val="000000"/>
          <w:szCs w:val="19"/>
        </w:rPr>
      </w:pPr>
    </w:p>
    <w:p w14:paraId="02A42EF0" w14:textId="0EFA2888" w:rsidR="00353E4C" w:rsidDel="000057D0" w:rsidRDefault="00353E4C" w:rsidP="007B6BA2">
      <w:pPr>
        <w:widowControl w:val="0"/>
        <w:spacing w:after="120"/>
        <w:rPr>
          <w:del w:id="4476" w:author="Gerard Blanco Bernal (Student)" w:date="2022-04-09T16:52:00Z"/>
          <w:bCs/>
          <w:color w:val="000000"/>
          <w:szCs w:val="19"/>
        </w:rPr>
      </w:pPr>
    </w:p>
    <w:p w14:paraId="522A31B2" w14:textId="2DF1AB1F" w:rsidR="00353E4C" w:rsidDel="000057D0" w:rsidRDefault="00353E4C" w:rsidP="007B6BA2">
      <w:pPr>
        <w:widowControl w:val="0"/>
        <w:spacing w:after="120"/>
        <w:rPr>
          <w:del w:id="4477" w:author="Gerard Blanco Bernal (Student)" w:date="2022-04-09T16:52:00Z"/>
          <w:bCs/>
          <w:color w:val="000000"/>
          <w:szCs w:val="19"/>
        </w:rPr>
      </w:pPr>
    </w:p>
    <w:p w14:paraId="0FE3BF92" w14:textId="2B3E8334" w:rsidR="00353E4C" w:rsidDel="000057D0" w:rsidRDefault="00353E4C" w:rsidP="007B6BA2">
      <w:pPr>
        <w:widowControl w:val="0"/>
        <w:spacing w:after="120"/>
        <w:rPr>
          <w:del w:id="4478" w:author="Gerard Blanco Bernal (Student)" w:date="2022-04-09T16:52:00Z"/>
          <w:bCs/>
          <w:color w:val="000000"/>
          <w:szCs w:val="19"/>
        </w:rPr>
      </w:pPr>
    </w:p>
    <w:p w14:paraId="5E24D725" w14:textId="183C2B8C" w:rsidR="00CE4D4E" w:rsidDel="000057D0" w:rsidRDefault="00CE4D4E" w:rsidP="007B6BA2">
      <w:pPr>
        <w:widowControl w:val="0"/>
        <w:spacing w:after="120"/>
        <w:rPr>
          <w:del w:id="4479" w:author="Gerard Blanco Bernal (Student)" w:date="2022-04-09T16:52:00Z"/>
          <w:bCs/>
          <w:color w:val="000000"/>
          <w:szCs w:val="19"/>
        </w:rPr>
      </w:pPr>
    </w:p>
    <w:p w14:paraId="17FBDF92" w14:textId="575F628A" w:rsidR="0082385D" w:rsidDel="000057D0" w:rsidRDefault="0082385D" w:rsidP="007B6BA2">
      <w:pPr>
        <w:widowControl w:val="0"/>
        <w:spacing w:after="120"/>
        <w:rPr>
          <w:del w:id="4480" w:author="Gerard Blanco Bernal (Student)" w:date="2022-04-09T16:52:00Z"/>
          <w:bCs/>
          <w:color w:val="000000"/>
          <w:szCs w:val="19"/>
        </w:rPr>
      </w:pPr>
    </w:p>
    <w:p w14:paraId="34B399DE" w14:textId="14C1D275" w:rsidR="007B6BA2" w:rsidDel="000057D0" w:rsidRDefault="007B6BA2" w:rsidP="007B6BA2">
      <w:pPr>
        <w:widowControl w:val="0"/>
        <w:spacing w:after="120"/>
        <w:rPr>
          <w:del w:id="4481" w:author="Gerard Blanco Bernal (Student)" w:date="2022-04-09T16:52:00Z"/>
          <w:b/>
          <w:color w:val="000000"/>
          <w:szCs w:val="19"/>
        </w:rPr>
      </w:pPr>
      <w:del w:id="4482" w:author="Gerard Blanco Bernal (Student)" w:date="2022-04-09T16:52:00Z">
        <w:r w:rsidDel="000057D0">
          <w:rPr>
            <w:b/>
            <w:color w:val="000000"/>
            <w:szCs w:val="19"/>
          </w:rPr>
          <w:delText>Greenhouse must haves:</w:delText>
        </w:r>
      </w:del>
    </w:p>
    <w:p w14:paraId="68AF0B79" w14:textId="06CE2CD7" w:rsidR="007B6BA2" w:rsidRPr="007B6BA2" w:rsidDel="000057D0" w:rsidRDefault="007B6BA2" w:rsidP="007B6BA2">
      <w:pPr>
        <w:widowControl w:val="0"/>
        <w:spacing w:after="120"/>
        <w:rPr>
          <w:del w:id="4483" w:author="Gerard Blanco Bernal (Student)" w:date="2022-04-09T16:52:00Z"/>
          <w:bCs/>
          <w:color w:val="000000"/>
          <w:szCs w:val="19"/>
        </w:rPr>
      </w:pPr>
      <w:del w:id="4484" w:author="Gerard Blanco Bernal (Student)" w:date="2022-04-09T16:52:00Z">
        <w:r w:rsidDel="000057D0">
          <w:rPr>
            <w:bCs/>
            <w:color w:val="000000"/>
            <w:szCs w:val="19"/>
          </w:rPr>
          <w:delText xml:space="preserve">Ventilation - </w:delText>
        </w:r>
      </w:del>
    </w:p>
    <w:p w14:paraId="6AD244DF" w14:textId="3D9DFB56" w:rsidR="007B6BA2" w:rsidDel="000057D0" w:rsidRDefault="007B6BA2">
      <w:pPr>
        <w:widowControl w:val="0"/>
        <w:spacing w:after="120"/>
        <w:rPr>
          <w:del w:id="4485" w:author="Gerard Blanco Bernal (Student)" w:date="2022-04-09T16:52:00Z"/>
          <w:bCs/>
          <w:color w:val="000000"/>
          <w:szCs w:val="19"/>
        </w:rPr>
      </w:pPr>
      <w:del w:id="4486" w:author="Gerard Blanco Bernal (Student)" w:date="2022-04-09T16:52:00Z">
        <w:r w:rsidRPr="007B6BA2" w:rsidDel="000057D0">
          <w:rPr>
            <w:bCs/>
            <w:color w:val="000000"/>
            <w:szCs w:val="19"/>
          </w:rPr>
          <w:delText xml:space="preserve">This is the big one. It’s vital to keep the air within the greenhouse moving in order to balance the temperature and prevent fungus and other diseases. In every greenhouse, there are inevitably pockets of hotter and cooler air. Those pockets will impact the health of your plants, but </w:delText>
        </w:r>
        <w:r w:rsidDel="000057D0">
          <w:rPr>
            <w:bCs/>
            <w:color w:val="000000"/>
            <w:szCs w:val="19"/>
          </w:rPr>
          <w:delText>t</w:delText>
        </w:r>
        <w:r w:rsidRPr="007B6BA2" w:rsidDel="000057D0">
          <w:rPr>
            <w:bCs/>
            <w:color w:val="000000"/>
            <w:szCs w:val="19"/>
          </w:rPr>
          <w:delText>he ability to open the upper panels to allow hot air to escape</w:delText>
        </w:r>
        <w:r w:rsidDel="000057D0">
          <w:rPr>
            <w:bCs/>
            <w:color w:val="000000"/>
            <w:szCs w:val="19"/>
          </w:rPr>
          <w:delText xml:space="preserve"> will </w:delText>
        </w:r>
        <w:r w:rsidRPr="007B6BA2" w:rsidDel="000057D0">
          <w:rPr>
            <w:bCs/>
            <w:color w:val="000000"/>
            <w:szCs w:val="19"/>
          </w:rPr>
          <w:delText>eliminate th</w:delText>
        </w:r>
        <w:r w:rsidDel="000057D0">
          <w:rPr>
            <w:bCs/>
            <w:color w:val="000000"/>
            <w:szCs w:val="19"/>
          </w:rPr>
          <w:delText>is issue</w:delText>
        </w:r>
        <w:r w:rsidRPr="007B6BA2" w:rsidDel="000057D0">
          <w:rPr>
            <w:bCs/>
            <w:color w:val="000000"/>
            <w:szCs w:val="19"/>
          </w:rPr>
          <w:delText>.</w:delText>
        </w:r>
        <w:r w:rsidDel="000057D0">
          <w:rPr>
            <w:bCs/>
            <w:color w:val="000000"/>
            <w:szCs w:val="19"/>
          </w:rPr>
          <w:delText xml:space="preserve"> However, to maximize airflow, the door can also be opened so th</w:delText>
        </w:r>
        <w:r w:rsidR="00FB65A3" w:rsidDel="000057D0">
          <w:rPr>
            <w:bCs/>
            <w:color w:val="000000"/>
            <w:szCs w:val="19"/>
          </w:rPr>
          <w:delText>at the warm air can freely exit through the roof panels as cold air enters through the door, creating a natural draft.</w:delText>
        </w:r>
      </w:del>
    </w:p>
    <w:p w14:paraId="3CD45647" w14:textId="3FDFBC08" w:rsidR="00FB65A3" w:rsidDel="000057D0" w:rsidRDefault="00FB65A3">
      <w:pPr>
        <w:widowControl w:val="0"/>
        <w:spacing w:after="120"/>
        <w:rPr>
          <w:del w:id="4487" w:author="Gerard Blanco Bernal (Student)" w:date="2022-04-09T16:52:00Z"/>
          <w:bCs/>
          <w:color w:val="000000"/>
          <w:szCs w:val="19"/>
        </w:rPr>
      </w:pPr>
    </w:p>
    <w:p w14:paraId="2003A0EE" w14:textId="1A3B0ED3" w:rsidR="00FB65A3" w:rsidDel="000057D0" w:rsidRDefault="00FB65A3">
      <w:pPr>
        <w:widowControl w:val="0"/>
        <w:spacing w:after="120"/>
        <w:rPr>
          <w:del w:id="4488" w:author="Gerard Blanco Bernal (Student)" w:date="2022-04-09T16:52:00Z"/>
          <w:bCs/>
          <w:color w:val="000000"/>
          <w:szCs w:val="19"/>
        </w:rPr>
      </w:pPr>
      <w:del w:id="4489" w:author="Gerard Blanco Bernal (Student)" w:date="2022-04-09T16:52:00Z">
        <w:r w:rsidDel="000057D0">
          <w:rPr>
            <w:bCs/>
            <w:color w:val="000000"/>
            <w:szCs w:val="19"/>
          </w:rPr>
          <w:delText>Ventilation</w:delText>
        </w:r>
      </w:del>
    </w:p>
    <w:p w14:paraId="42D9B774" w14:textId="66B475C3" w:rsidR="00FB65A3" w:rsidDel="000057D0" w:rsidRDefault="00FB65A3">
      <w:pPr>
        <w:widowControl w:val="0"/>
        <w:spacing w:after="120"/>
        <w:rPr>
          <w:del w:id="4490" w:author="Gerard Blanco Bernal (Student)" w:date="2022-04-09T16:52:00Z"/>
          <w:bCs/>
          <w:color w:val="000000"/>
          <w:szCs w:val="19"/>
        </w:rPr>
      </w:pPr>
    </w:p>
    <w:p w14:paraId="33889208" w14:textId="6608F3E2" w:rsidR="00FB65A3" w:rsidDel="000057D0" w:rsidRDefault="00FB65A3">
      <w:pPr>
        <w:widowControl w:val="0"/>
        <w:spacing w:after="120"/>
        <w:rPr>
          <w:del w:id="4491" w:author="Gerard Blanco Bernal (Student)" w:date="2022-04-09T16:52:00Z"/>
          <w:bCs/>
          <w:color w:val="000000"/>
          <w:szCs w:val="19"/>
        </w:rPr>
      </w:pPr>
      <w:del w:id="4492" w:author="Gerard Blanco Bernal (Student)" w:date="2022-04-09T16:52:00Z">
        <w:r w:rsidDel="000057D0">
          <w:rPr>
            <w:bCs/>
            <w:color w:val="000000"/>
            <w:szCs w:val="19"/>
          </w:rPr>
          <w:delText>Appropriate soil humidity</w:delText>
        </w:r>
      </w:del>
    </w:p>
    <w:p w14:paraId="20F9CBF9" w14:textId="202013C3" w:rsidR="0082385D" w:rsidDel="00166936" w:rsidRDefault="0082385D">
      <w:pPr>
        <w:widowControl w:val="0"/>
        <w:spacing w:after="120"/>
        <w:rPr>
          <w:del w:id="4493" w:author="Gerard Blanco Bernal (Student)" w:date="2022-04-11T17:39:00Z"/>
          <w:bCs/>
          <w:color w:val="000000"/>
          <w:szCs w:val="19"/>
        </w:rPr>
      </w:pPr>
    </w:p>
    <w:p w14:paraId="30C0EEF9" w14:textId="610FA2CC" w:rsidR="0082385D" w:rsidDel="006F25F4" w:rsidRDefault="0082385D" w:rsidP="007B6BA2">
      <w:pPr>
        <w:widowControl w:val="0"/>
        <w:spacing w:after="120"/>
        <w:rPr>
          <w:del w:id="4494" w:author="Gerard Blanco Bernal (Student)" w:date="2022-04-08T19:19:00Z"/>
          <w:b/>
          <w:color w:val="000000"/>
          <w:szCs w:val="19"/>
        </w:rPr>
      </w:pPr>
      <w:del w:id="4495" w:author="Gerard Blanco Bernal (Student)" w:date="2022-04-08T19:19:00Z">
        <w:r w:rsidDel="006F25F4">
          <w:rPr>
            <w:b/>
            <w:color w:val="000000"/>
            <w:szCs w:val="19"/>
          </w:rPr>
          <w:delText>Polycarbonate –</w:delText>
        </w:r>
      </w:del>
    </w:p>
    <w:p w14:paraId="55EB198B" w14:textId="7C81D3A7" w:rsidR="0082385D" w:rsidDel="006F25F4" w:rsidRDefault="0082385D" w:rsidP="0082385D">
      <w:pPr>
        <w:widowControl w:val="0"/>
        <w:spacing w:after="120"/>
        <w:rPr>
          <w:del w:id="4496" w:author="Gerard Blanco Bernal (Student)" w:date="2022-04-08T19:19:00Z"/>
          <w:bCs/>
          <w:color w:val="000000"/>
          <w:szCs w:val="19"/>
        </w:rPr>
      </w:pPr>
      <w:del w:id="4497" w:author="Gerard Blanco Bernal (Student)" w:date="2022-04-08T19:19:00Z">
        <w:r w:rsidRPr="0082385D" w:rsidDel="006F25F4">
          <w:rPr>
            <w:bCs/>
            <w:color w:val="000000"/>
            <w:szCs w:val="19"/>
          </w:rPr>
          <w:delText>Polycarbonate is a tough, dimensionally stable, transparent thermoplastic that has many applications which demand high</w:delText>
        </w:r>
        <w:r w:rsidR="00B8390B" w:rsidDel="006F25F4">
          <w:rPr>
            <w:bCs/>
            <w:color w:val="000000"/>
            <w:szCs w:val="19"/>
          </w:rPr>
          <w:delText xml:space="preserve"> </w:delText>
        </w:r>
        <w:r w:rsidRPr="0082385D" w:rsidDel="006F25F4">
          <w:rPr>
            <w:bCs/>
            <w:color w:val="000000"/>
            <w:szCs w:val="19"/>
          </w:rPr>
          <w:delText>performance properties. This versatile thermoplastic maintains its properties over a wide range of temperatures, from -40”F</w:delText>
        </w:r>
        <w:r w:rsidR="00B8390B" w:rsidDel="006F25F4">
          <w:rPr>
            <w:bCs/>
            <w:color w:val="000000"/>
            <w:szCs w:val="19"/>
          </w:rPr>
          <w:delText xml:space="preserve"> </w:delText>
        </w:r>
        <w:r w:rsidRPr="0082385D" w:rsidDel="006F25F4">
          <w:rPr>
            <w:bCs/>
            <w:color w:val="000000"/>
            <w:szCs w:val="19"/>
          </w:rPr>
          <w:delText>to 280”F. It has the highest impact resistance of any Thermoplastic, transparent up to 2” in special grades, outstanding dimensional and thermal stability, exceptional machinability, stain resistant and non-toxic while having low water absorption.</w:delText>
        </w:r>
      </w:del>
    </w:p>
    <w:p w14:paraId="2DA27DEA" w14:textId="5C3D8395" w:rsidR="00B8390B" w:rsidDel="006F25F4" w:rsidRDefault="00B8390B" w:rsidP="0082385D">
      <w:pPr>
        <w:widowControl w:val="0"/>
        <w:spacing w:after="120"/>
        <w:rPr>
          <w:del w:id="4498" w:author="Gerard Blanco Bernal (Student)" w:date="2022-04-08T19:19:00Z"/>
          <w:bCs/>
          <w:color w:val="000000"/>
          <w:szCs w:val="19"/>
        </w:rPr>
      </w:pPr>
      <w:del w:id="4499" w:author="Gerard Blanco Bernal (Student)" w:date="2022-04-08T19:19:00Z">
        <w:r w:rsidRPr="00B8390B" w:rsidDel="006F25F4">
          <w:rPr>
            <w:bCs/>
            <w:color w:val="000000"/>
            <w:szCs w:val="19"/>
          </w:rPr>
          <w:delText>Polycarbonate (PC) plastics are a naturally transparent amorphous thermoplastic. Although they are made commercially available in a variety of colours (perhaps translucent and perhaps not), the raw material allows for the internal transmission of light nearly in the same capacity as glass</w:delText>
        </w:r>
        <w:r w:rsidDel="006F25F4">
          <w:rPr>
            <w:bCs/>
            <w:color w:val="000000"/>
            <w:szCs w:val="19"/>
          </w:rPr>
          <w:delText>.</w:delText>
        </w:r>
      </w:del>
    </w:p>
    <w:p w14:paraId="3E34DDF4" w14:textId="444AFD03" w:rsidR="0082385D" w:rsidRPr="0082385D" w:rsidDel="006F25F4" w:rsidRDefault="0082385D" w:rsidP="0082385D">
      <w:pPr>
        <w:widowControl w:val="0"/>
        <w:spacing w:after="120"/>
        <w:rPr>
          <w:del w:id="4500" w:author="Gerard Blanco Bernal (Student)" w:date="2022-04-08T19:19:00Z"/>
          <w:bCs/>
          <w:color w:val="000000"/>
          <w:szCs w:val="19"/>
        </w:rPr>
      </w:pPr>
      <w:del w:id="4501" w:author="Gerard Blanco Bernal (Student)" w:date="2022-04-08T19:19:00Z">
        <w:r w:rsidRPr="0082385D" w:rsidDel="006F25F4">
          <w:rPr>
            <w:bCs/>
            <w:color w:val="000000"/>
            <w:szCs w:val="19"/>
          </w:rPr>
          <w:delText>Polycarbonate is best known for its impact resistance but has additional properties like: Optical transparency, excellent creep</w:delText>
        </w:r>
      </w:del>
    </w:p>
    <w:p w14:paraId="0D33B85A" w14:textId="295541D9" w:rsidR="0082385D" w:rsidRPr="0082385D" w:rsidDel="006F25F4" w:rsidRDefault="0082385D" w:rsidP="0082385D">
      <w:pPr>
        <w:widowControl w:val="0"/>
        <w:spacing w:after="120"/>
        <w:rPr>
          <w:del w:id="4502" w:author="Gerard Blanco Bernal (Student)" w:date="2022-04-08T19:19:00Z"/>
          <w:bCs/>
          <w:color w:val="000000"/>
          <w:szCs w:val="19"/>
        </w:rPr>
      </w:pPr>
      <w:del w:id="4503" w:author="Gerard Blanco Bernal (Student)" w:date="2022-04-08T19:19:00Z">
        <w:r w:rsidRPr="0082385D" w:rsidDel="006F25F4">
          <w:rPr>
            <w:bCs/>
            <w:color w:val="000000"/>
            <w:szCs w:val="19"/>
          </w:rPr>
          <w:delText>resistance, wide temperature range, high dimensional stability, good electrical characteristics and self-extinguishing behavior.</w:delText>
        </w:r>
      </w:del>
    </w:p>
    <w:p w14:paraId="0E75BF84" w14:textId="169D5409" w:rsidR="0082385D" w:rsidDel="006F25F4" w:rsidRDefault="0082385D" w:rsidP="0082385D">
      <w:pPr>
        <w:widowControl w:val="0"/>
        <w:spacing w:after="120"/>
        <w:rPr>
          <w:del w:id="4504" w:author="Gerard Blanco Bernal (Student)" w:date="2022-04-08T19:19:00Z"/>
          <w:bCs/>
          <w:color w:val="000000"/>
          <w:szCs w:val="19"/>
        </w:rPr>
      </w:pPr>
      <w:del w:id="4505" w:author="Gerard Blanco Bernal (Student)" w:date="2022-04-08T19:19:00Z">
        <w:r w:rsidRPr="0082385D" w:rsidDel="006F25F4">
          <w:rPr>
            <w:bCs/>
            <w:color w:val="000000"/>
            <w:szCs w:val="19"/>
          </w:rPr>
          <w:delText>Polycarbonate’s good heat resistance offers a high melt temperature (it does require higher processing temperatures).</w:delText>
        </w:r>
      </w:del>
    </w:p>
    <w:p w14:paraId="7A88830D" w14:textId="4C58FA9F" w:rsidR="00B8390B" w:rsidDel="006F25F4" w:rsidRDefault="00B8390B" w:rsidP="0082385D">
      <w:pPr>
        <w:widowControl w:val="0"/>
        <w:spacing w:after="120"/>
        <w:rPr>
          <w:del w:id="4506" w:author="Gerard Blanco Bernal (Student)" w:date="2022-04-08T19:19:00Z"/>
          <w:bCs/>
          <w:color w:val="000000"/>
          <w:szCs w:val="19"/>
        </w:rPr>
      </w:pPr>
      <w:del w:id="4507" w:author="Gerard Blanco Bernal (Student)" w:date="2022-04-08T19:19:00Z">
        <w:r w:rsidRPr="00B8390B" w:rsidDel="006F25F4">
          <w:rPr>
            <w:bCs/>
            <w:color w:val="000000"/>
            <w:szCs w:val="19"/>
          </w:rPr>
          <w:delText xml:space="preserve">Transmittance – PC is an extremely clear plastic that can transmit over </w:delText>
        </w:r>
        <w:r w:rsidR="00AC0B67" w:rsidDel="006F25F4">
          <w:fldChar w:fldCharType="begin"/>
        </w:r>
        <w:r w:rsidR="00AC0B67" w:rsidDel="006F25F4">
          <w:delInstrText xml:space="preserve"> HYPERLINK "https://omnexus.specialchem.com/polymer-properties/properties/transparency?src=sg-overview-cnx" </w:delInstrText>
        </w:r>
        <w:r w:rsidR="00AC0B67" w:rsidDel="006F25F4">
          <w:fldChar w:fldCharType="separate"/>
        </w:r>
        <w:r w:rsidRPr="00B8390B" w:rsidDel="006F25F4">
          <w:rPr>
            <w:rStyle w:val="Hyperlink"/>
            <w:bCs/>
            <w:szCs w:val="19"/>
          </w:rPr>
          <w:delText>90%</w:delText>
        </w:r>
        <w:r w:rsidR="00AC0B67" w:rsidDel="006F25F4">
          <w:rPr>
            <w:rStyle w:val="Hyperlink"/>
            <w:bCs/>
            <w:szCs w:val="19"/>
          </w:rPr>
          <w:fldChar w:fldCharType="end"/>
        </w:r>
        <w:r w:rsidRPr="00B8390B" w:rsidDel="006F25F4">
          <w:rPr>
            <w:bCs/>
            <w:color w:val="000000"/>
            <w:szCs w:val="19"/>
          </w:rPr>
          <w:delText xml:space="preserve"> of light as good as glass.</w:delText>
        </w:r>
      </w:del>
    </w:p>
    <w:p w14:paraId="104262FF" w14:textId="7FF84AB5" w:rsidR="00B8390B" w:rsidDel="006F25F4" w:rsidRDefault="00B8390B" w:rsidP="0082385D">
      <w:pPr>
        <w:widowControl w:val="0"/>
        <w:spacing w:after="120"/>
        <w:rPr>
          <w:del w:id="4508" w:author="Gerard Blanco Bernal (Student)" w:date="2022-04-08T19:19:00Z"/>
          <w:bCs/>
          <w:color w:val="000000"/>
          <w:szCs w:val="19"/>
        </w:rPr>
      </w:pPr>
      <w:del w:id="4509" w:author="Gerard Blanco Bernal (Student)" w:date="2022-04-08T19:19:00Z">
        <w:r w:rsidRPr="00B8390B" w:rsidDel="006F25F4">
          <w:rPr>
            <w:bCs/>
            <w:color w:val="000000"/>
            <w:szCs w:val="19"/>
          </w:rPr>
          <w:delText>The Horizontal Burn (HB) rating is the lowest of the UL 94 ratings and indicates the material as self-extinguishing.</w:delText>
        </w:r>
      </w:del>
    </w:p>
    <w:p w14:paraId="47E52039" w14:textId="7356FD75" w:rsidR="00B8390B" w:rsidDel="006F25F4" w:rsidRDefault="00B8390B" w:rsidP="0082385D">
      <w:pPr>
        <w:widowControl w:val="0"/>
        <w:spacing w:after="120"/>
        <w:rPr>
          <w:del w:id="4510" w:author="Gerard Blanco Bernal (Student)" w:date="2022-04-08T19:19:00Z"/>
          <w:bCs/>
          <w:color w:val="000000"/>
          <w:szCs w:val="19"/>
        </w:rPr>
      </w:pPr>
    </w:p>
    <w:p w14:paraId="17D85C78" w14:textId="6B466D82" w:rsidR="00B8390B" w:rsidDel="006F25F4" w:rsidRDefault="00B8390B" w:rsidP="0082385D">
      <w:pPr>
        <w:widowControl w:val="0"/>
        <w:spacing w:after="120"/>
        <w:rPr>
          <w:del w:id="4511" w:author="Gerard Blanco Bernal (Student)" w:date="2022-04-08T19:19:00Z"/>
          <w:bCs/>
          <w:color w:val="000000"/>
          <w:szCs w:val="19"/>
        </w:rPr>
      </w:pPr>
    </w:p>
    <w:p w14:paraId="1D15068A" w14:textId="07E405BF" w:rsidR="00B8390B" w:rsidDel="006F25F4" w:rsidRDefault="00B8390B" w:rsidP="0082385D">
      <w:pPr>
        <w:widowControl w:val="0"/>
        <w:spacing w:after="120"/>
        <w:rPr>
          <w:del w:id="4512" w:author="Gerard Blanco Bernal (Student)" w:date="2022-04-08T19:19:00Z"/>
          <w:bCs/>
          <w:color w:val="000000"/>
          <w:szCs w:val="19"/>
        </w:rPr>
      </w:pPr>
    </w:p>
    <w:p w14:paraId="424086D3" w14:textId="51BD2B0E" w:rsidR="00B8390B" w:rsidDel="006F25F4" w:rsidRDefault="00B8390B" w:rsidP="0082385D">
      <w:pPr>
        <w:widowControl w:val="0"/>
        <w:spacing w:after="120"/>
        <w:rPr>
          <w:del w:id="4513" w:author="Gerard Blanco Bernal (Student)" w:date="2022-04-08T19:19:00Z"/>
          <w:bCs/>
          <w:color w:val="000000"/>
          <w:szCs w:val="19"/>
        </w:rPr>
      </w:pPr>
    </w:p>
    <w:p w14:paraId="3397D980" w14:textId="61299A8A" w:rsidR="00B8390B" w:rsidDel="006F25F4" w:rsidRDefault="00B8390B" w:rsidP="0082385D">
      <w:pPr>
        <w:widowControl w:val="0"/>
        <w:spacing w:after="120"/>
        <w:rPr>
          <w:del w:id="4514" w:author="Gerard Blanco Bernal (Student)" w:date="2022-04-08T19:19:00Z"/>
          <w:bCs/>
          <w:color w:val="000000"/>
          <w:szCs w:val="19"/>
        </w:rPr>
      </w:pPr>
    </w:p>
    <w:p w14:paraId="3B2D2659" w14:textId="141A93E6" w:rsidR="00B8390B" w:rsidDel="006F25F4" w:rsidRDefault="00B8390B" w:rsidP="0082385D">
      <w:pPr>
        <w:widowControl w:val="0"/>
        <w:spacing w:after="120"/>
        <w:rPr>
          <w:del w:id="4515" w:author="Gerard Blanco Bernal (Student)" w:date="2022-04-08T19:19:00Z"/>
          <w:bCs/>
          <w:color w:val="000000"/>
          <w:szCs w:val="19"/>
        </w:rPr>
      </w:pPr>
    </w:p>
    <w:p w14:paraId="3085B516" w14:textId="139D448D" w:rsidR="00894B73" w:rsidDel="006F25F4" w:rsidRDefault="00894B73" w:rsidP="0082385D">
      <w:pPr>
        <w:widowControl w:val="0"/>
        <w:spacing w:after="120"/>
        <w:rPr>
          <w:del w:id="4516" w:author="Gerard Blanco Bernal (Student)" w:date="2022-04-08T19:19:00Z"/>
          <w:bCs/>
          <w:color w:val="000000"/>
          <w:szCs w:val="19"/>
        </w:rPr>
      </w:pPr>
      <w:del w:id="4517" w:author="Gerard Blanco Bernal (Student)" w:date="2022-04-08T19:19:00Z">
        <w:r w:rsidRPr="00894B73" w:rsidDel="006F25F4">
          <w:rPr>
            <w:bCs/>
            <w:color w:val="000000"/>
            <w:szCs w:val="19"/>
          </w:rPr>
          <w:delText>The following diagram shows the relative impact strength of Polycarbonate when compared to the impact strength of other commonly used plastics such as ABS, Polystyrene (PS), or Nylon.</w:delText>
        </w:r>
      </w:del>
    </w:p>
    <w:p w14:paraId="4E4D4589" w14:textId="135B8BA0" w:rsidR="00894B73" w:rsidDel="006F25F4" w:rsidRDefault="00894B73" w:rsidP="0082385D">
      <w:pPr>
        <w:widowControl w:val="0"/>
        <w:spacing w:after="120"/>
        <w:rPr>
          <w:del w:id="4518" w:author="Gerard Blanco Bernal (Student)" w:date="2022-04-08T19:19:00Z"/>
          <w:bCs/>
          <w:color w:val="000000"/>
          <w:szCs w:val="19"/>
        </w:rPr>
      </w:pPr>
    </w:p>
    <w:p w14:paraId="6DC4EB24" w14:textId="57FD17D3" w:rsidR="00894B73" w:rsidDel="006F25F4" w:rsidRDefault="00894B73" w:rsidP="0082385D">
      <w:pPr>
        <w:widowControl w:val="0"/>
        <w:spacing w:after="120"/>
        <w:rPr>
          <w:del w:id="4519" w:author="Gerard Blanco Bernal (Student)" w:date="2022-04-08T19:19:00Z"/>
          <w:bCs/>
          <w:color w:val="000000"/>
          <w:szCs w:val="19"/>
        </w:rPr>
      </w:pPr>
      <w:del w:id="4520" w:author="Gerard Blanco Bernal (Student)" w:date="2022-04-08T19:19:00Z">
        <w:r w:rsidDel="006F25F4">
          <w:rPr>
            <w:noProof/>
          </w:rPr>
          <w:drawing>
            <wp:inline distT="0" distB="0" distL="0" distR="0" wp14:anchorId="679EA662" wp14:editId="0B836E37">
              <wp:extent cx="3344863" cy="1493520"/>
              <wp:effectExtent l="0" t="0" r="8255" b="0"/>
              <wp:docPr id="4" name="Picture 4" descr="A picture containing text,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iano&#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70679" cy="1505047"/>
                      </a:xfrm>
                      <a:prstGeom prst="rect">
                        <a:avLst/>
                      </a:prstGeom>
                      <a:noFill/>
                      <a:ln>
                        <a:noFill/>
                      </a:ln>
                    </pic:spPr>
                  </pic:pic>
                </a:graphicData>
              </a:graphic>
            </wp:inline>
          </w:drawing>
        </w:r>
      </w:del>
    </w:p>
    <w:p w14:paraId="38E238DE" w14:textId="2387D8F7" w:rsidR="00556D25" w:rsidDel="006F25F4" w:rsidRDefault="00556D25" w:rsidP="0082385D">
      <w:pPr>
        <w:widowControl w:val="0"/>
        <w:spacing w:after="120"/>
        <w:rPr>
          <w:del w:id="4521" w:author="Gerard Blanco Bernal (Student)" w:date="2022-04-08T19:19:00Z"/>
          <w:bCs/>
          <w:color w:val="000000"/>
          <w:szCs w:val="19"/>
        </w:rPr>
      </w:pPr>
    </w:p>
    <w:p w14:paraId="49BA5A87" w14:textId="09A2D3EB" w:rsidR="00556D25" w:rsidDel="00166936" w:rsidRDefault="00556D25" w:rsidP="0082385D">
      <w:pPr>
        <w:widowControl w:val="0"/>
        <w:spacing w:after="120"/>
        <w:rPr>
          <w:del w:id="4522" w:author="Gerard Blanco Bernal (Student)" w:date="2022-04-11T17:39:00Z"/>
          <w:bCs/>
          <w:color w:val="000000"/>
          <w:szCs w:val="19"/>
        </w:rPr>
      </w:pPr>
    </w:p>
    <w:p w14:paraId="7E4C4DFE" w14:textId="46A89B10" w:rsidR="00556D25" w:rsidDel="00166936" w:rsidRDefault="00556D25" w:rsidP="0082385D">
      <w:pPr>
        <w:widowControl w:val="0"/>
        <w:spacing w:after="120"/>
        <w:rPr>
          <w:del w:id="4523" w:author="Gerard Blanco Bernal (Student)" w:date="2022-04-11T17:39:00Z"/>
          <w:bCs/>
          <w:color w:val="000000"/>
          <w:szCs w:val="19"/>
        </w:rPr>
      </w:pPr>
    </w:p>
    <w:p w14:paraId="0220E6D5" w14:textId="4D9825CE" w:rsidR="00556D25" w:rsidDel="00166936" w:rsidRDefault="00556D25" w:rsidP="0082385D">
      <w:pPr>
        <w:widowControl w:val="0"/>
        <w:spacing w:after="120"/>
        <w:rPr>
          <w:del w:id="4524" w:author="Gerard Blanco Bernal (Student)" w:date="2022-04-11T17:39:00Z"/>
          <w:b/>
          <w:color w:val="000000"/>
          <w:szCs w:val="19"/>
        </w:rPr>
      </w:pPr>
      <w:del w:id="4525" w:author="Gerard Blanco Bernal (Student)" w:date="2022-04-11T17:39:00Z">
        <w:r w:rsidDel="00166936">
          <w:rPr>
            <w:b/>
            <w:color w:val="000000"/>
            <w:szCs w:val="19"/>
          </w:rPr>
          <w:delText>WATER PUMP SELECTION BREAKDOWN:</w:delText>
        </w:r>
      </w:del>
    </w:p>
    <w:p w14:paraId="0D8D4306" w14:textId="60EF25C7" w:rsidR="00556D25" w:rsidDel="00166936" w:rsidRDefault="00556D25" w:rsidP="0082385D">
      <w:pPr>
        <w:widowControl w:val="0"/>
        <w:spacing w:after="120"/>
        <w:rPr>
          <w:del w:id="4526" w:author="Gerard Blanco Bernal (Student)" w:date="2022-04-11T17:39:00Z"/>
          <w:b/>
          <w:color w:val="000000"/>
          <w:szCs w:val="19"/>
        </w:rPr>
      </w:pPr>
    </w:p>
    <w:p w14:paraId="5F94AA0C" w14:textId="7C78660E" w:rsidR="00556D25" w:rsidDel="00166936" w:rsidRDefault="00556D25" w:rsidP="0082385D">
      <w:pPr>
        <w:widowControl w:val="0"/>
        <w:spacing w:after="120"/>
        <w:rPr>
          <w:del w:id="4527" w:author="Gerard Blanco Bernal (Student)" w:date="2022-04-11T17:39:00Z"/>
          <w:bCs/>
          <w:color w:val="000000"/>
          <w:szCs w:val="19"/>
        </w:rPr>
      </w:pPr>
      <w:del w:id="4528" w:author="Gerard Blanco Bernal (Student)" w:date="2022-04-11T17:39:00Z">
        <w:r w:rsidDel="00166936">
          <w:rPr>
            <w:bCs/>
            <w:color w:val="000000"/>
            <w:szCs w:val="19"/>
          </w:rPr>
          <w:delText xml:space="preserve">After research, optimal pressure for an irrigation system ranged from 15-25 </w:delText>
        </w:r>
        <w:r w:rsidR="00DA3AA8" w:rsidDel="00166936">
          <w:fldChar w:fldCharType="begin"/>
        </w:r>
        <w:r w:rsidR="00DA3AA8" w:rsidDel="00166936">
          <w:delInstrText xml:space="preserve"> HYPERLINK "https://help.dripdepot.com/support/solutions/articles/11000044710-5-drip-irrigation-mistakes-to-avoid" \l ":~:text=A%20typical%20drip%20irrigation%20system,as%20low%20as%2015%20psi." </w:delInstrText>
        </w:r>
        <w:r w:rsidR="00DA3AA8" w:rsidDel="00166936">
          <w:fldChar w:fldCharType="separate"/>
        </w:r>
        <w:r w:rsidRPr="00556D25" w:rsidDel="00166936">
          <w:rPr>
            <w:rStyle w:val="Hyperlink"/>
            <w:bCs/>
            <w:szCs w:val="19"/>
          </w:rPr>
          <w:delText>psi</w:delText>
        </w:r>
        <w:r w:rsidR="00DA3AA8" w:rsidDel="00166936">
          <w:rPr>
            <w:rStyle w:val="Hyperlink"/>
            <w:bCs/>
            <w:szCs w:val="19"/>
          </w:rPr>
          <w:fldChar w:fldCharType="end"/>
        </w:r>
        <w:r w:rsidDel="00166936">
          <w:rPr>
            <w:bCs/>
            <w:color w:val="000000"/>
            <w:szCs w:val="19"/>
          </w:rPr>
          <w:delText xml:space="preserve"> (1.38x10</w:delText>
        </w:r>
        <w:r w:rsidR="002B7329" w:rsidDel="00166936">
          <w:rPr>
            <w:bCs/>
            <w:color w:val="000000"/>
            <w:szCs w:val="19"/>
          </w:rPr>
          <w:delText xml:space="preserve">^5 </w:delText>
        </w:r>
        <w:r w:rsidR="002B7329" w:rsidRPr="002B7329" w:rsidDel="00166936">
          <w:rPr>
            <w:bCs/>
            <w:color w:val="000000"/>
            <w:szCs w:val="19"/>
          </w:rPr>
          <w:delText>newton/square meter</w:delText>
        </w:r>
        <w:r w:rsidR="002B7329" w:rsidDel="00166936">
          <w:rPr>
            <w:bCs/>
            <w:color w:val="000000"/>
            <w:szCs w:val="19"/>
          </w:rPr>
          <w:delText>)</w:delText>
        </w:r>
        <w:r w:rsidDel="00166936">
          <w:rPr>
            <w:bCs/>
            <w:color w:val="000000"/>
            <w:szCs w:val="19"/>
          </w:rPr>
          <w:delText>. I wanted the rate of flow to be of 1.5m/s</w:delText>
        </w:r>
        <w:r w:rsidR="002B7329" w:rsidDel="00166936">
          <w:rPr>
            <w:bCs/>
            <w:color w:val="000000"/>
            <w:szCs w:val="19"/>
          </w:rPr>
          <w:delText xml:space="preserve"> as is standard speed for piping</w:delText>
        </w:r>
        <w:r w:rsidDel="00166936">
          <w:rPr>
            <w:bCs/>
            <w:color w:val="000000"/>
            <w:szCs w:val="19"/>
          </w:rPr>
          <w:delText>. After taking into a</w:delText>
        </w:r>
        <w:r w:rsidR="002B7329" w:rsidDel="00166936">
          <w:rPr>
            <w:bCs/>
            <w:color w:val="000000"/>
            <w:szCs w:val="19"/>
          </w:rPr>
          <w:delText>ccount the height at which I wanted to place the water pump and the maximum height I wanted the water to be pumped to, I could use</w:delText>
        </w:r>
      </w:del>
    </w:p>
    <w:p w14:paraId="734A46B6" w14:textId="31F02737" w:rsidR="00DB4EA2" w:rsidDel="00166936" w:rsidRDefault="00DB4EA2" w:rsidP="0082385D">
      <w:pPr>
        <w:widowControl w:val="0"/>
        <w:spacing w:after="120"/>
        <w:rPr>
          <w:del w:id="4529" w:author="Gerard Blanco Bernal (Student)" w:date="2022-04-11T17:39:00Z"/>
          <w:bCs/>
          <w:color w:val="000000"/>
          <w:szCs w:val="19"/>
        </w:rPr>
      </w:pPr>
    </w:p>
    <w:p w14:paraId="041E2D94" w14:textId="651D33D5" w:rsidR="00DB4EA2" w:rsidDel="00166936" w:rsidRDefault="00DB4EA2" w:rsidP="0082385D">
      <w:pPr>
        <w:widowControl w:val="0"/>
        <w:spacing w:after="120"/>
        <w:rPr>
          <w:del w:id="4530" w:author="Gerard Blanco Bernal (Student)" w:date="2022-04-11T17:39:00Z"/>
          <w:bCs/>
          <w:color w:val="000000"/>
          <w:szCs w:val="19"/>
        </w:rPr>
      </w:pPr>
    </w:p>
    <w:p w14:paraId="3C70B2E8" w14:textId="38B21858" w:rsidR="00DB4EA2" w:rsidDel="00166936" w:rsidRDefault="00DB4EA2" w:rsidP="0082385D">
      <w:pPr>
        <w:widowControl w:val="0"/>
        <w:spacing w:after="120"/>
        <w:rPr>
          <w:del w:id="4531" w:author="Gerard Blanco Bernal (Student)" w:date="2022-04-11T17:39:00Z"/>
          <w:bCs/>
          <w:color w:val="000000"/>
          <w:szCs w:val="19"/>
        </w:rPr>
      </w:pPr>
      <w:del w:id="4532" w:author="Gerard Blanco Bernal (Student)" w:date="2022-04-11T17:39:00Z">
        <w:r w:rsidDel="00166936">
          <w:rPr>
            <w:bCs/>
            <w:color w:val="000000"/>
            <w:szCs w:val="19"/>
          </w:rPr>
          <w:delText>TEST percolation rate of soil to determine the rate of irrigation… the rate of water pumped is 180L/hour. This is useful so that the moisture sensor doesn’t have to remain turned on constantly and it can just turn on in intervals to avoid corrosion (refer to Explaining Computers video)</w:delText>
        </w:r>
        <w:r w:rsidR="00C00A0C" w:rsidDel="00166936">
          <w:rPr>
            <w:bCs/>
            <w:color w:val="000000"/>
            <w:szCs w:val="19"/>
          </w:rPr>
          <w:delText>. Maybe using machine learning methods to learn the percolation rate…?</w:delText>
        </w:r>
      </w:del>
    </w:p>
    <w:p w14:paraId="2CE17D00" w14:textId="235CC422" w:rsidR="00732C56" w:rsidDel="00166936" w:rsidRDefault="00732C56" w:rsidP="0082385D">
      <w:pPr>
        <w:widowControl w:val="0"/>
        <w:spacing w:after="120"/>
        <w:rPr>
          <w:del w:id="4533" w:author="Gerard Blanco Bernal (Student)" w:date="2022-04-11T17:39:00Z"/>
          <w:bCs/>
          <w:color w:val="000000"/>
          <w:szCs w:val="19"/>
        </w:rPr>
      </w:pPr>
    </w:p>
    <w:p w14:paraId="7A8739CD" w14:textId="38DD0FDD" w:rsidR="00FB65A3" w:rsidDel="00166936" w:rsidRDefault="00FB65A3" w:rsidP="007B6BA2">
      <w:pPr>
        <w:widowControl w:val="0"/>
        <w:spacing w:after="120"/>
        <w:rPr>
          <w:del w:id="4534" w:author="Gerard Blanco Bernal (Student)" w:date="2022-04-11T17:39:00Z"/>
          <w:bCs/>
          <w:color w:val="000000"/>
          <w:szCs w:val="19"/>
        </w:rPr>
      </w:pPr>
    </w:p>
    <w:p w14:paraId="590D2F6E" w14:textId="13B65E04" w:rsidR="000F27FC" w:rsidDel="00166936" w:rsidRDefault="000F27FC" w:rsidP="007B6BA2">
      <w:pPr>
        <w:widowControl w:val="0"/>
        <w:spacing w:after="120"/>
        <w:rPr>
          <w:del w:id="4535" w:author="Gerard Blanco Bernal (Student)" w:date="2022-04-11T17:39:00Z"/>
          <w:bCs/>
          <w:color w:val="000000"/>
          <w:szCs w:val="19"/>
        </w:rPr>
      </w:pPr>
    </w:p>
    <w:p w14:paraId="09419DD8" w14:textId="27E2E622" w:rsidR="000F27FC" w:rsidDel="00166936" w:rsidRDefault="00353E4C" w:rsidP="007B6BA2">
      <w:pPr>
        <w:widowControl w:val="0"/>
        <w:spacing w:after="120"/>
        <w:rPr>
          <w:del w:id="4536" w:author="Gerard Blanco Bernal (Student)" w:date="2022-04-11T17:39:00Z"/>
          <w:bCs/>
          <w:color w:val="000000"/>
          <w:szCs w:val="19"/>
        </w:rPr>
      </w:pPr>
      <w:del w:id="4537" w:author="Gerard Blanco Bernal (Student)" w:date="2022-04-11T17:39:00Z">
        <w:r w:rsidDel="00166936">
          <w:rPr>
            <w:bCs/>
            <w:color w:val="000000"/>
            <w:szCs w:val="19"/>
          </w:rPr>
          <w:tab/>
        </w:r>
      </w:del>
    </w:p>
    <w:p w14:paraId="20D5868F" w14:textId="34C60CEE" w:rsidR="001F1B06" w:rsidDel="00166936" w:rsidRDefault="001F1B06" w:rsidP="007B6BA2">
      <w:pPr>
        <w:widowControl w:val="0"/>
        <w:spacing w:after="120"/>
        <w:rPr>
          <w:del w:id="4538" w:author="Gerard Blanco Bernal (Student)" w:date="2022-04-11T17:39:00Z"/>
          <w:bCs/>
          <w:color w:val="000000"/>
          <w:szCs w:val="19"/>
        </w:rPr>
      </w:pPr>
      <w:del w:id="4539" w:author="Gerard Blanco Bernal (Student)" w:date="2022-04-10T13:19:00Z">
        <w:r w:rsidRPr="001F1B06" w:rsidDel="002B2A25">
          <w:rPr>
            <w:bCs/>
            <w:noProof/>
            <w:color w:val="000000"/>
            <w:szCs w:val="19"/>
          </w:rPr>
          <w:drawing>
            <wp:inline distT="0" distB="0" distL="0" distR="0" wp14:anchorId="1FDE92D0" wp14:editId="5C6FFE25">
              <wp:extent cx="3003550" cy="1054735"/>
              <wp:effectExtent l="0" t="0" r="635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49"/>
                      <a:stretch>
                        <a:fillRect/>
                      </a:stretch>
                    </pic:blipFill>
                    <pic:spPr>
                      <a:xfrm>
                        <a:off x="0" y="0"/>
                        <a:ext cx="3003550" cy="1054735"/>
                      </a:xfrm>
                      <a:prstGeom prst="rect">
                        <a:avLst/>
                      </a:prstGeom>
                    </pic:spPr>
                  </pic:pic>
                </a:graphicData>
              </a:graphic>
            </wp:inline>
          </w:drawing>
        </w:r>
      </w:del>
      <w:del w:id="4540" w:author="Gerard Blanco Bernal (Student)" w:date="2022-04-11T17:39:00Z">
        <w:r w:rsidRPr="001F1B06" w:rsidDel="00166936">
          <w:rPr>
            <w:bCs/>
            <w:noProof/>
            <w:color w:val="000000"/>
            <w:szCs w:val="19"/>
          </w:rPr>
          <w:drawing>
            <wp:inline distT="0" distB="0" distL="0" distR="0" wp14:anchorId="75F7124E" wp14:editId="22863C57">
              <wp:extent cx="2781688" cy="2562583"/>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0"/>
                      <a:stretch>
                        <a:fillRect/>
                      </a:stretch>
                    </pic:blipFill>
                    <pic:spPr>
                      <a:xfrm>
                        <a:off x="0" y="0"/>
                        <a:ext cx="2781688" cy="2562583"/>
                      </a:xfrm>
                      <a:prstGeom prst="rect">
                        <a:avLst/>
                      </a:prstGeom>
                    </pic:spPr>
                  </pic:pic>
                </a:graphicData>
              </a:graphic>
            </wp:inline>
          </w:drawing>
        </w:r>
      </w:del>
    </w:p>
    <w:p w14:paraId="3C3119F5" w14:textId="490AC2E3" w:rsidR="001F1B06" w:rsidDel="00166936" w:rsidRDefault="001F1B06" w:rsidP="007B6BA2">
      <w:pPr>
        <w:widowControl w:val="0"/>
        <w:spacing w:after="120"/>
        <w:rPr>
          <w:del w:id="4541" w:author="Gerard Blanco Bernal (Student)" w:date="2022-04-11T17:39:00Z"/>
          <w:bCs/>
          <w:color w:val="000000"/>
          <w:szCs w:val="19"/>
        </w:rPr>
      </w:pPr>
      <w:del w:id="4542" w:author="Gerard Blanco Bernal (Student)" w:date="2022-04-11T17:39:00Z">
        <w:r w:rsidDel="00166936">
          <w:rPr>
            <w:bCs/>
            <w:color w:val="000000"/>
            <w:szCs w:val="19"/>
          </w:rPr>
          <w:delText>(20 epochs, efficient det lite 0)</w:delText>
        </w:r>
      </w:del>
    </w:p>
    <w:p w14:paraId="1EF222BA" w14:textId="78C539BF" w:rsidR="00BB7044" w:rsidDel="00166936" w:rsidRDefault="00BB7044" w:rsidP="007B6BA2">
      <w:pPr>
        <w:widowControl w:val="0"/>
        <w:spacing w:after="120"/>
        <w:rPr>
          <w:del w:id="4543" w:author="Gerard Blanco Bernal (Student)" w:date="2022-04-11T17:39:00Z"/>
          <w:bCs/>
          <w:color w:val="000000"/>
          <w:szCs w:val="19"/>
        </w:rPr>
      </w:pPr>
      <w:del w:id="4544" w:author="Gerard Blanco Bernal (Student)" w:date="2022-04-11T17:39:00Z">
        <w:r w:rsidDel="00166936">
          <w:rPr>
            <w:bCs/>
            <w:color w:val="000000"/>
            <w:szCs w:val="19"/>
          </w:rPr>
          <w:delText>Efficient det lite 4:</w:delText>
        </w:r>
      </w:del>
    </w:p>
    <w:p w14:paraId="48AE111C" w14:textId="1971BE4F" w:rsidR="00B604C1" w:rsidDel="004161A4" w:rsidRDefault="00B604C1" w:rsidP="007B6BA2">
      <w:pPr>
        <w:widowControl w:val="0"/>
        <w:spacing w:after="120"/>
        <w:rPr>
          <w:del w:id="4545" w:author="Gerard Blanco Bernal (Student)" w:date="2022-04-08T19:26:00Z"/>
          <w:bCs/>
          <w:color w:val="000000"/>
          <w:szCs w:val="19"/>
        </w:rPr>
      </w:pPr>
    </w:p>
    <w:p w14:paraId="6FFD7CB7" w14:textId="4EBA2CC0" w:rsidR="00936101" w:rsidRPr="00936101" w:rsidDel="004161A4" w:rsidRDefault="00936101" w:rsidP="00936101">
      <w:pPr>
        <w:widowControl w:val="0"/>
        <w:spacing w:after="120"/>
        <w:rPr>
          <w:del w:id="4546" w:author="Gerard Blanco Bernal (Student)" w:date="2022-04-08T19:26:00Z"/>
          <w:bCs/>
          <w:color w:val="000000"/>
          <w:szCs w:val="19"/>
        </w:rPr>
      </w:pPr>
      <w:del w:id="4547" w:author="Gerard Blanco Bernal (Student)" w:date="2022-04-08T19:26:00Z">
        <w:r w:rsidRPr="00936101" w:rsidDel="004161A4">
          <w:rPr>
            <w:bCs/>
            <w:color w:val="000000"/>
            <w:szCs w:val="19"/>
          </w:rPr>
          <w:delText>Advise the user of the crops they can grow depending on the night time and daytime average temperatures</w:delText>
        </w:r>
      </w:del>
    </w:p>
    <w:p w14:paraId="6AA65A1C" w14:textId="41454BE6" w:rsidR="00936101" w:rsidRPr="00936101" w:rsidDel="00166936" w:rsidRDefault="00936101" w:rsidP="00936101">
      <w:pPr>
        <w:widowControl w:val="0"/>
        <w:spacing w:after="120"/>
        <w:rPr>
          <w:del w:id="4548" w:author="Gerard Blanco Bernal (Student)" w:date="2022-04-11T17:39:00Z"/>
          <w:bCs/>
          <w:color w:val="000000"/>
          <w:szCs w:val="19"/>
        </w:rPr>
      </w:pPr>
    </w:p>
    <w:p w14:paraId="2087E74F" w14:textId="5C7B56FC" w:rsidR="00B604C1" w:rsidRPr="00B604C1" w:rsidDel="00166936" w:rsidRDefault="00936101" w:rsidP="00936101">
      <w:pPr>
        <w:widowControl w:val="0"/>
        <w:spacing w:after="120"/>
        <w:rPr>
          <w:del w:id="4549" w:author="Gerard Blanco Bernal (Student)" w:date="2022-04-11T17:39:00Z"/>
          <w:bCs/>
          <w:color w:val="000000"/>
          <w:szCs w:val="19"/>
        </w:rPr>
      </w:pPr>
      <w:del w:id="4550" w:author="Gerard Blanco Bernal (Student)" w:date="2022-04-11T17:39:00Z">
        <w:r w:rsidRPr="00936101" w:rsidDel="00166936">
          <w:rPr>
            <w:bCs/>
            <w:color w:val="000000"/>
            <w:szCs w:val="19"/>
          </w:rPr>
          <w:delText>Calculate how much water is being used by measuring the flow rate of the pump, and the difference in depth of the irrigation tank</w:delText>
        </w:r>
      </w:del>
    </w:p>
    <w:p w14:paraId="3CA8FDF5" w14:textId="4296AF06" w:rsidR="00B604C1" w:rsidDel="00166936" w:rsidRDefault="00B604C1" w:rsidP="00B604C1">
      <w:pPr>
        <w:widowControl w:val="0"/>
        <w:spacing w:after="120"/>
        <w:rPr>
          <w:del w:id="4551" w:author="Gerard Blanco Bernal (Student)" w:date="2022-04-11T17:39:00Z"/>
          <w:bCs/>
          <w:color w:val="000000"/>
          <w:szCs w:val="19"/>
        </w:rPr>
      </w:pPr>
      <w:del w:id="4552" w:author="Gerard Blanco Bernal (Student)" w:date="2022-04-11T17:39:00Z">
        <w:r w:rsidRPr="00B604C1" w:rsidDel="00166936">
          <w:rPr>
            <w:bCs/>
            <w:color w:val="000000"/>
            <w:szCs w:val="19"/>
          </w:rPr>
          <w:delText>How to commercialize the prototype... Can be sold as a singular unit (greenhouse and all components included) or as an add on to an already existing greenhouse</w:delText>
        </w:r>
      </w:del>
    </w:p>
    <w:p w14:paraId="6C3C5342" w14:textId="1EEB8EA8" w:rsidR="00BB7044" w:rsidDel="00166936" w:rsidRDefault="00BB7044" w:rsidP="007B6BA2">
      <w:pPr>
        <w:widowControl w:val="0"/>
        <w:spacing w:after="120"/>
        <w:rPr>
          <w:del w:id="4553" w:author="Gerard Blanco Bernal (Student)" w:date="2022-04-11T17:39:00Z"/>
          <w:bCs/>
          <w:color w:val="000000"/>
          <w:szCs w:val="19"/>
        </w:rPr>
      </w:pPr>
      <w:del w:id="4554" w:author="Gerard Blanco Bernal (Student)" w:date="2022-04-11T17:39:00Z">
        <w:r w:rsidRPr="00BB7044" w:rsidDel="00166936">
          <w:rPr>
            <w:bCs/>
            <w:noProof/>
            <w:color w:val="000000"/>
            <w:szCs w:val="19"/>
          </w:rPr>
          <w:drawing>
            <wp:inline distT="0" distB="0" distL="0" distR="0" wp14:anchorId="2087D69F" wp14:editId="0FD71BC4">
              <wp:extent cx="3003550" cy="1978025"/>
              <wp:effectExtent l="0" t="0" r="635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1"/>
                      <a:stretch>
                        <a:fillRect/>
                      </a:stretch>
                    </pic:blipFill>
                    <pic:spPr>
                      <a:xfrm>
                        <a:off x="0" y="0"/>
                        <a:ext cx="3003550" cy="1978025"/>
                      </a:xfrm>
                      <a:prstGeom prst="rect">
                        <a:avLst/>
                      </a:prstGeom>
                    </pic:spPr>
                  </pic:pic>
                </a:graphicData>
              </a:graphic>
            </wp:inline>
          </w:drawing>
        </w:r>
      </w:del>
    </w:p>
    <w:p w14:paraId="5B9264C5" w14:textId="6F3B682D" w:rsidR="00D8389F" w:rsidDel="00166936" w:rsidRDefault="00D8389F" w:rsidP="007B6BA2">
      <w:pPr>
        <w:widowControl w:val="0"/>
        <w:spacing w:after="120"/>
        <w:rPr>
          <w:del w:id="4555" w:author="Gerard Blanco Bernal (Student)" w:date="2022-04-11T17:39:00Z"/>
          <w:bCs/>
          <w:color w:val="000000"/>
          <w:szCs w:val="19"/>
        </w:rPr>
      </w:pPr>
      <w:del w:id="4556" w:author="Gerard Blanco Bernal (Student)" w:date="2022-04-11T17:39:00Z">
        <w:r w:rsidRPr="00D8389F" w:rsidDel="00166936">
          <w:rPr>
            <w:bCs/>
            <w:noProof/>
            <w:color w:val="000000"/>
            <w:szCs w:val="19"/>
          </w:rPr>
          <w:drawing>
            <wp:inline distT="0" distB="0" distL="0" distR="0" wp14:anchorId="50B33D82" wp14:editId="4B375330">
              <wp:extent cx="3003550" cy="1751330"/>
              <wp:effectExtent l="0" t="0" r="635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2"/>
                      <a:stretch>
                        <a:fillRect/>
                      </a:stretch>
                    </pic:blipFill>
                    <pic:spPr>
                      <a:xfrm>
                        <a:off x="0" y="0"/>
                        <a:ext cx="3003550" cy="1751330"/>
                      </a:xfrm>
                      <a:prstGeom prst="rect">
                        <a:avLst/>
                      </a:prstGeom>
                    </pic:spPr>
                  </pic:pic>
                </a:graphicData>
              </a:graphic>
            </wp:inline>
          </w:drawing>
        </w:r>
      </w:del>
    </w:p>
    <w:p w14:paraId="5A738416" w14:textId="55187504" w:rsidR="006C031F" w:rsidDel="00166936" w:rsidRDefault="006C031F" w:rsidP="007B6BA2">
      <w:pPr>
        <w:widowControl w:val="0"/>
        <w:spacing w:after="120"/>
        <w:rPr>
          <w:del w:id="4557" w:author="Gerard Blanco Bernal (Student)" w:date="2022-04-11T17:39:00Z"/>
          <w:bCs/>
          <w:color w:val="000000"/>
          <w:szCs w:val="19"/>
        </w:rPr>
      </w:pPr>
    </w:p>
    <w:p w14:paraId="1F444B54" w14:textId="264DFF3C" w:rsidR="006C031F" w:rsidDel="00166936" w:rsidRDefault="006C031F" w:rsidP="007B6BA2">
      <w:pPr>
        <w:widowControl w:val="0"/>
        <w:spacing w:after="120"/>
        <w:rPr>
          <w:del w:id="4558" w:author="Gerard Blanco Bernal (Student)" w:date="2022-04-11T17:39:00Z"/>
          <w:bCs/>
          <w:color w:val="000000"/>
          <w:szCs w:val="19"/>
        </w:rPr>
      </w:pPr>
    </w:p>
    <w:p w14:paraId="23866F4E" w14:textId="20B96A1F" w:rsidR="006C031F" w:rsidDel="00166936" w:rsidRDefault="006C031F" w:rsidP="007B6BA2">
      <w:pPr>
        <w:widowControl w:val="0"/>
        <w:spacing w:after="120"/>
        <w:rPr>
          <w:del w:id="4559" w:author="Gerard Blanco Bernal (Student)" w:date="2022-04-11T17:39:00Z"/>
          <w:bCs/>
          <w:color w:val="000000"/>
          <w:szCs w:val="19"/>
        </w:rPr>
      </w:pPr>
      <w:del w:id="4560" w:author="Gerard Blanco Bernal (Student)" w:date="2022-04-11T17:39:00Z">
        <w:r w:rsidRPr="006C031F" w:rsidDel="00166936">
          <w:rPr>
            <w:bCs/>
            <w:noProof/>
            <w:color w:val="000000"/>
            <w:szCs w:val="19"/>
          </w:rPr>
          <w:drawing>
            <wp:inline distT="0" distB="0" distL="0" distR="0" wp14:anchorId="59DB3BC4" wp14:editId="4588A319">
              <wp:extent cx="3003550" cy="1559560"/>
              <wp:effectExtent l="0" t="0" r="6350" b="2540"/>
              <wp:docPr id="10" name="Picture 10"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hematic&#10;&#10;Description automatically generated"/>
                      <pic:cNvPicPr/>
                    </pic:nvPicPr>
                    <pic:blipFill>
                      <a:blip r:embed="rId53"/>
                      <a:stretch>
                        <a:fillRect/>
                      </a:stretch>
                    </pic:blipFill>
                    <pic:spPr>
                      <a:xfrm>
                        <a:off x="0" y="0"/>
                        <a:ext cx="3003550" cy="1559560"/>
                      </a:xfrm>
                      <a:prstGeom prst="rect">
                        <a:avLst/>
                      </a:prstGeom>
                    </pic:spPr>
                  </pic:pic>
                </a:graphicData>
              </a:graphic>
            </wp:inline>
          </w:drawing>
        </w:r>
      </w:del>
    </w:p>
    <w:p w14:paraId="0C2AE256" w14:textId="0428FB69" w:rsidR="006C031F" w:rsidDel="00166936" w:rsidRDefault="006C031F" w:rsidP="007B6BA2">
      <w:pPr>
        <w:widowControl w:val="0"/>
        <w:spacing w:after="120"/>
        <w:rPr>
          <w:del w:id="4561" w:author="Gerard Blanco Bernal (Student)" w:date="2022-04-11T17:39:00Z"/>
          <w:bCs/>
          <w:color w:val="000000"/>
          <w:szCs w:val="19"/>
        </w:rPr>
      </w:pPr>
    </w:p>
    <w:p w14:paraId="12AAE6A0" w14:textId="2512380C" w:rsidR="006C031F" w:rsidDel="00166936" w:rsidRDefault="006C031F" w:rsidP="007B6BA2">
      <w:pPr>
        <w:widowControl w:val="0"/>
        <w:spacing w:after="120"/>
        <w:rPr>
          <w:del w:id="4562" w:author="Gerard Blanco Bernal (Student)" w:date="2022-04-11T17:39:00Z"/>
          <w:bCs/>
          <w:color w:val="000000"/>
          <w:szCs w:val="19"/>
        </w:rPr>
      </w:pPr>
      <w:del w:id="4563" w:author="Gerard Blanco Bernal (Student)" w:date="2022-04-11T17:39:00Z">
        <w:r w:rsidRPr="006C031F" w:rsidDel="00166936">
          <w:rPr>
            <w:bCs/>
            <w:noProof/>
            <w:color w:val="000000"/>
            <w:szCs w:val="19"/>
          </w:rPr>
          <w:drawing>
            <wp:inline distT="0" distB="0" distL="0" distR="0" wp14:anchorId="4036C172" wp14:editId="4BAC9451">
              <wp:extent cx="3003550" cy="923925"/>
              <wp:effectExtent l="0" t="0" r="6350" b="9525"/>
              <wp:docPr id="9" name="Picture 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medium confidence"/>
                      <pic:cNvPicPr/>
                    </pic:nvPicPr>
                    <pic:blipFill>
                      <a:blip r:embed="rId54"/>
                      <a:stretch>
                        <a:fillRect/>
                      </a:stretch>
                    </pic:blipFill>
                    <pic:spPr>
                      <a:xfrm>
                        <a:off x="0" y="0"/>
                        <a:ext cx="3003550" cy="923925"/>
                      </a:xfrm>
                      <a:prstGeom prst="rect">
                        <a:avLst/>
                      </a:prstGeom>
                    </pic:spPr>
                  </pic:pic>
                </a:graphicData>
              </a:graphic>
            </wp:inline>
          </w:drawing>
        </w:r>
      </w:del>
    </w:p>
    <w:p w14:paraId="1F623F75" w14:textId="18B5999C" w:rsidR="006C031F" w:rsidDel="00166936" w:rsidRDefault="006C031F" w:rsidP="007B6BA2">
      <w:pPr>
        <w:widowControl w:val="0"/>
        <w:spacing w:after="120"/>
        <w:rPr>
          <w:del w:id="4564" w:author="Gerard Blanco Bernal (Student)" w:date="2022-04-11T17:39:00Z"/>
          <w:bCs/>
          <w:color w:val="000000"/>
          <w:szCs w:val="19"/>
        </w:rPr>
      </w:pPr>
      <w:del w:id="4565" w:author="Gerard Blanco Bernal (Student)" w:date="2022-04-11T17:39:00Z">
        <w:r w:rsidRPr="006C031F" w:rsidDel="00166936">
          <w:rPr>
            <w:bCs/>
            <w:color w:val="000000"/>
            <w:szCs w:val="19"/>
          </w:rPr>
          <w:delText>Ultrasound wave reflection on the water-air boundary layer exhibits a complex behavior depending on the size, the shape and the motion of the interface. With a smooth, undisturbed air-water interface, the ultrasound waves reflect symmetrically to the plane perpendicular to the boundary layer.</w:delText>
        </w:r>
        <w:r w:rsidDel="00166936">
          <w:rPr>
            <w:bCs/>
            <w:color w:val="000000"/>
            <w:szCs w:val="19"/>
          </w:rPr>
          <w:delText xml:space="preserve"> [</w:delText>
        </w:r>
        <w:r w:rsidR="00DA3AA8" w:rsidDel="00166936">
          <w:fldChar w:fldCharType="begin"/>
        </w:r>
        <w:r w:rsidR="00DA3AA8" w:rsidDel="00166936">
          <w:delInstrText xml:space="preserve"> HYPERLINK "https://www.isud-conference.org/proc/split/ISUD-08_019_Schmitt.pdf" </w:delInstrText>
        </w:r>
        <w:r w:rsidR="00DA3AA8" w:rsidDel="00166936">
          <w:fldChar w:fldCharType="separate"/>
        </w:r>
        <w:r w:rsidRPr="006C031F" w:rsidDel="00166936">
          <w:rPr>
            <w:rStyle w:val="Hyperlink"/>
            <w:bCs/>
            <w:szCs w:val="19"/>
          </w:rPr>
          <w:delText>x</w:delText>
        </w:r>
        <w:r w:rsidR="00DA3AA8" w:rsidDel="00166936">
          <w:rPr>
            <w:rStyle w:val="Hyperlink"/>
            <w:bCs/>
            <w:szCs w:val="19"/>
          </w:rPr>
          <w:fldChar w:fldCharType="end"/>
        </w:r>
        <w:r w:rsidDel="00166936">
          <w:rPr>
            <w:bCs/>
            <w:color w:val="000000"/>
            <w:szCs w:val="19"/>
          </w:rPr>
          <w:delText>]</w:delText>
        </w:r>
      </w:del>
    </w:p>
    <w:p w14:paraId="4464EB43" w14:textId="6EA23012" w:rsidR="007D7F70" w:rsidDel="0049561F" w:rsidRDefault="007D7F70" w:rsidP="007B6BA2">
      <w:pPr>
        <w:widowControl w:val="0"/>
        <w:spacing w:after="120"/>
        <w:rPr>
          <w:del w:id="4566" w:author="Gerard Blanco Bernal (Student)" w:date="2022-04-15T21:31:00Z"/>
          <w:bCs/>
          <w:color w:val="000000"/>
          <w:szCs w:val="19"/>
        </w:rPr>
      </w:pPr>
    </w:p>
    <w:p w14:paraId="57B7B563" w14:textId="0E4B8169" w:rsidR="002467AF" w:rsidDel="00AD5BDE" w:rsidRDefault="002467AF" w:rsidP="007B6BA2">
      <w:pPr>
        <w:widowControl w:val="0"/>
        <w:spacing w:after="120"/>
        <w:rPr>
          <w:del w:id="4567" w:author="Gerard Blanco Bernal (Student)" w:date="2022-04-14T13:11:00Z"/>
          <w:bCs/>
          <w:color w:val="000000"/>
          <w:szCs w:val="19"/>
        </w:rPr>
      </w:pPr>
    </w:p>
    <w:p w14:paraId="01BD77AB" w14:textId="76A447B7" w:rsidR="007D7F70" w:rsidDel="004161A4" w:rsidRDefault="007D7F70" w:rsidP="007B6BA2">
      <w:pPr>
        <w:widowControl w:val="0"/>
        <w:spacing w:after="120"/>
        <w:rPr>
          <w:del w:id="4568" w:author="Gerard Blanco Bernal (Student)" w:date="2022-04-08T19:26:00Z"/>
          <w:bCs/>
          <w:color w:val="000000"/>
          <w:szCs w:val="19"/>
        </w:rPr>
      </w:pPr>
    </w:p>
    <w:p w14:paraId="2F9D99A8" w14:textId="31E34986" w:rsidR="007D7F70" w:rsidDel="004161A4" w:rsidRDefault="007D7F70" w:rsidP="007B6BA2">
      <w:pPr>
        <w:widowControl w:val="0"/>
        <w:spacing w:after="120"/>
        <w:rPr>
          <w:del w:id="4569" w:author="Gerard Blanco Bernal (Student)" w:date="2022-04-08T19:26:00Z"/>
          <w:bCs/>
          <w:color w:val="000000"/>
          <w:szCs w:val="19"/>
        </w:rPr>
      </w:pPr>
    </w:p>
    <w:p w14:paraId="4A788CB3" w14:textId="47041B2A" w:rsidR="007D7F70" w:rsidDel="004161A4" w:rsidRDefault="007D7F70" w:rsidP="007B6BA2">
      <w:pPr>
        <w:widowControl w:val="0"/>
        <w:spacing w:after="120"/>
        <w:rPr>
          <w:del w:id="4570" w:author="Gerard Blanco Bernal (Student)" w:date="2022-04-08T19:26:00Z"/>
          <w:b/>
          <w:color w:val="000000"/>
          <w:sz w:val="30"/>
          <w:szCs w:val="30"/>
        </w:rPr>
      </w:pPr>
      <w:del w:id="4571" w:author="Gerard Blanco Bernal (Student)" w:date="2022-04-08T19:26:00Z">
        <w:r w:rsidDel="004161A4">
          <w:rPr>
            <w:b/>
            <w:color w:val="000000"/>
            <w:sz w:val="30"/>
            <w:szCs w:val="30"/>
          </w:rPr>
          <w:delText>ChatBot Design:</w:delText>
        </w:r>
      </w:del>
    </w:p>
    <w:p w14:paraId="5167A903" w14:textId="0392EA83" w:rsidR="00867F3F" w:rsidDel="004161A4" w:rsidRDefault="00867F3F" w:rsidP="00867F3F">
      <w:pPr>
        <w:widowControl w:val="0"/>
        <w:rPr>
          <w:del w:id="4572" w:author="Gerard Blanco Bernal (Student)" w:date="2022-04-08T19:26:00Z"/>
          <w:bCs/>
          <w:color w:val="000000"/>
        </w:rPr>
      </w:pPr>
    </w:p>
    <w:p w14:paraId="49E3E2C2" w14:textId="6ABEB99A" w:rsidR="00867F3F" w:rsidDel="004161A4" w:rsidRDefault="007D7F70" w:rsidP="00867F3F">
      <w:pPr>
        <w:widowControl w:val="0"/>
        <w:rPr>
          <w:del w:id="4573" w:author="Gerard Blanco Bernal (Student)" w:date="2022-04-08T19:26:00Z"/>
          <w:bCs/>
          <w:color w:val="000000"/>
        </w:rPr>
      </w:pPr>
      <w:del w:id="4574" w:author="Gerard Blanco Bernal (Student)" w:date="2022-04-08T19:26:00Z">
        <w:r w:rsidDel="004161A4">
          <w:rPr>
            <w:bCs/>
            <w:color w:val="000000"/>
          </w:rPr>
          <w:delText xml:space="preserve">The </w:delText>
        </w:r>
        <w:r w:rsidR="00E96E7A" w:rsidDel="004161A4">
          <w:rPr>
            <w:bCs/>
            <w:color w:val="000000"/>
          </w:rPr>
          <w:delText>Telegram</w:delText>
        </w:r>
        <w:r w:rsidDel="004161A4">
          <w:rPr>
            <w:bCs/>
            <w:color w:val="000000"/>
          </w:rPr>
          <w:delText xml:space="preserve"> bot is designed to fulfil the specific purpose of answering questions and commands.</w:delText>
        </w:r>
        <w:r w:rsidR="00E96E7A" w:rsidDel="004161A4">
          <w:rPr>
            <w:bCs/>
            <w:color w:val="000000"/>
          </w:rPr>
          <w:delText xml:space="preserve"> It works as a means of customer support, </w:delText>
        </w:r>
        <w:r w:rsidR="00D57FC2" w:rsidDel="004161A4">
          <w:rPr>
            <w:bCs/>
            <w:color w:val="000000"/>
          </w:rPr>
          <w:delText>providing information about the live state of the greenhouse environment and allowing for the user to override the automated tasks if requested.</w:delText>
        </w:r>
        <w:r w:rsidR="00867F3F" w:rsidDel="004161A4">
          <w:rPr>
            <w:bCs/>
            <w:color w:val="000000"/>
          </w:rPr>
          <w:delText xml:space="preserve"> </w:delText>
        </w:r>
      </w:del>
    </w:p>
    <w:p w14:paraId="3EBF35E4" w14:textId="363B454F" w:rsidR="00867F3F" w:rsidDel="004161A4" w:rsidRDefault="00867F3F" w:rsidP="00867F3F">
      <w:pPr>
        <w:widowControl w:val="0"/>
        <w:rPr>
          <w:del w:id="4575" w:author="Gerard Blanco Bernal (Student)" w:date="2022-04-08T19:26:00Z"/>
          <w:bCs/>
          <w:color w:val="000000"/>
        </w:rPr>
      </w:pPr>
    </w:p>
    <w:p w14:paraId="745887E5" w14:textId="1ADEB780" w:rsidR="00867F3F" w:rsidDel="004161A4" w:rsidRDefault="00867F3F" w:rsidP="00867F3F">
      <w:pPr>
        <w:widowControl w:val="0"/>
        <w:rPr>
          <w:del w:id="4576" w:author="Gerard Blanco Bernal (Student)" w:date="2022-04-08T19:26:00Z"/>
          <w:b/>
          <w:color w:val="000000"/>
        </w:rPr>
      </w:pPr>
    </w:p>
    <w:p w14:paraId="6EFD83D3" w14:textId="42B7F6E0" w:rsidR="00867F3F" w:rsidDel="004161A4" w:rsidRDefault="00867F3F" w:rsidP="00867F3F">
      <w:pPr>
        <w:widowControl w:val="0"/>
        <w:rPr>
          <w:del w:id="4577" w:author="Gerard Blanco Bernal (Student)" w:date="2022-04-08T19:26:00Z"/>
          <w:bCs/>
          <w:color w:val="000000"/>
        </w:rPr>
      </w:pPr>
      <w:del w:id="4578" w:author="Gerard Blanco Bernal (Student)" w:date="2022-04-08T19:26:00Z">
        <w:r w:rsidDel="004161A4">
          <w:rPr>
            <w:b/>
            <w:color w:val="000000"/>
          </w:rPr>
          <w:delText>Telegram Telepot Python framkework:</w:delText>
        </w:r>
      </w:del>
    </w:p>
    <w:p w14:paraId="1E63888F" w14:textId="2686D834" w:rsidR="00867F3F" w:rsidRPr="00867F3F" w:rsidDel="004161A4" w:rsidRDefault="00867F3F" w:rsidP="00867F3F">
      <w:pPr>
        <w:widowControl w:val="0"/>
        <w:rPr>
          <w:del w:id="4579" w:author="Gerard Blanco Bernal (Student)" w:date="2022-04-08T19:26:00Z"/>
          <w:bCs/>
          <w:color w:val="000000"/>
        </w:rPr>
      </w:pPr>
    </w:p>
    <w:p w14:paraId="4AF0FD9B" w14:textId="1E20FACA" w:rsidR="00867F3F" w:rsidDel="004161A4" w:rsidRDefault="00867F3F" w:rsidP="00867F3F">
      <w:pPr>
        <w:widowControl w:val="0"/>
        <w:rPr>
          <w:del w:id="4580" w:author="Gerard Blanco Bernal (Student)" w:date="2022-04-08T19:26:00Z"/>
          <w:bCs/>
          <w:color w:val="000000"/>
        </w:rPr>
      </w:pPr>
    </w:p>
    <w:p w14:paraId="6BF02982" w14:textId="7241DE30" w:rsidR="00867F3F" w:rsidDel="004161A4" w:rsidRDefault="00867F3F" w:rsidP="00867F3F">
      <w:pPr>
        <w:widowControl w:val="0"/>
        <w:rPr>
          <w:del w:id="4581" w:author="Gerard Blanco Bernal (Student)" w:date="2022-04-08T19:26:00Z"/>
          <w:bCs/>
          <w:color w:val="000000"/>
        </w:rPr>
      </w:pPr>
    </w:p>
    <w:p w14:paraId="5BC892FD" w14:textId="675BF766" w:rsidR="00867F3F" w:rsidDel="004161A4" w:rsidRDefault="00867F3F" w:rsidP="00867F3F">
      <w:pPr>
        <w:widowControl w:val="0"/>
        <w:rPr>
          <w:del w:id="4582" w:author="Gerard Blanco Bernal (Student)" w:date="2022-04-08T19:26:00Z"/>
          <w:bCs/>
          <w:color w:val="000000"/>
        </w:rPr>
      </w:pPr>
      <w:del w:id="4583" w:author="Gerard Blanco Bernal (Student)" w:date="2022-04-08T19:26:00Z">
        <w:r w:rsidDel="004161A4">
          <w:rPr>
            <w:b/>
            <w:color w:val="000000"/>
          </w:rPr>
          <w:delText>Numpy:</w:delText>
        </w:r>
      </w:del>
    </w:p>
    <w:p w14:paraId="35E4A37D" w14:textId="4E2EE636" w:rsidR="00867F3F" w:rsidDel="004161A4" w:rsidRDefault="00867F3F" w:rsidP="00867F3F">
      <w:pPr>
        <w:widowControl w:val="0"/>
        <w:rPr>
          <w:del w:id="4584" w:author="Gerard Blanco Bernal (Student)" w:date="2022-04-08T19:26:00Z"/>
          <w:bCs/>
          <w:color w:val="000000"/>
        </w:rPr>
      </w:pPr>
    </w:p>
    <w:p w14:paraId="6994753A" w14:textId="78427D81" w:rsidR="00867F3F" w:rsidDel="004161A4" w:rsidRDefault="00867F3F" w:rsidP="00867F3F">
      <w:pPr>
        <w:widowControl w:val="0"/>
        <w:rPr>
          <w:del w:id="4585" w:author="Gerard Blanco Bernal (Student)" w:date="2022-04-08T19:26:00Z"/>
          <w:bCs/>
          <w:color w:val="000000"/>
        </w:rPr>
      </w:pPr>
    </w:p>
    <w:p w14:paraId="4B85E99C" w14:textId="29D5C08A" w:rsidR="00867F3F" w:rsidDel="004161A4" w:rsidRDefault="00867F3F" w:rsidP="00867F3F">
      <w:pPr>
        <w:widowControl w:val="0"/>
        <w:rPr>
          <w:del w:id="4586" w:author="Gerard Blanco Bernal (Student)" w:date="2022-04-08T19:26:00Z"/>
          <w:bCs/>
          <w:color w:val="000000"/>
        </w:rPr>
      </w:pPr>
    </w:p>
    <w:p w14:paraId="57CADB83" w14:textId="56BBFB9D" w:rsidR="00867F3F" w:rsidDel="004161A4" w:rsidRDefault="00867F3F" w:rsidP="00867F3F">
      <w:pPr>
        <w:widowControl w:val="0"/>
        <w:rPr>
          <w:del w:id="4587" w:author="Gerard Blanco Bernal (Student)" w:date="2022-04-08T19:26:00Z"/>
          <w:b/>
          <w:color w:val="000000"/>
        </w:rPr>
      </w:pPr>
      <w:del w:id="4588" w:author="Gerard Blanco Bernal (Student)" w:date="2022-04-08T19:26:00Z">
        <w:r w:rsidDel="004161A4">
          <w:rPr>
            <w:b/>
            <w:color w:val="000000"/>
          </w:rPr>
          <w:delText>NLTK:</w:delText>
        </w:r>
      </w:del>
    </w:p>
    <w:p w14:paraId="2D0B2079" w14:textId="04B090A1" w:rsidR="00867F3F" w:rsidDel="004161A4" w:rsidRDefault="00867F3F" w:rsidP="00867F3F">
      <w:pPr>
        <w:widowControl w:val="0"/>
        <w:rPr>
          <w:del w:id="4589" w:author="Gerard Blanco Bernal (Student)" w:date="2022-04-08T19:26:00Z"/>
          <w:b/>
          <w:color w:val="000000"/>
        </w:rPr>
      </w:pPr>
    </w:p>
    <w:p w14:paraId="701C338E" w14:textId="04A914C2" w:rsidR="00867F3F" w:rsidDel="004161A4" w:rsidRDefault="00867F3F" w:rsidP="00867F3F">
      <w:pPr>
        <w:widowControl w:val="0"/>
        <w:rPr>
          <w:del w:id="4590" w:author="Gerard Blanco Bernal (Student)" w:date="2022-04-08T19:26:00Z"/>
          <w:b/>
          <w:color w:val="000000"/>
        </w:rPr>
      </w:pPr>
    </w:p>
    <w:p w14:paraId="02FC536F" w14:textId="658E06A7" w:rsidR="00867F3F" w:rsidDel="004161A4" w:rsidRDefault="00867F3F" w:rsidP="00867F3F">
      <w:pPr>
        <w:widowControl w:val="0"/>
        <w:rPr>
          <w:del w:id="4591" w:author="Gerard Blanco Bernal (Student)" w:date="2022-04-08T19:26:00Z"/>
          <w:bCs/>
          <w:color w:val="000000"/>
        </w:rPr>
      </w:pPr>
    </w:p>
    <w:p w14:paraId="60BC1424" w14:textId="2CA54E44" w:rsidR="00867F3F" w:rsidDel="004161A4" w:rsidRDefault="00867F3F" w:rsidP="00867F3F">
      <w:pPr>
        <w:widowControl w:val="0"/>
        <w:rPr>
          <w:del w:id="4592" w:author="Gerard Blanco Bernal (Student)" w:date="2022-04-08T19:26:00Z"/>
          <w:bCs/>
          <w:color w:val="000000"/>
        </w:rPr>
      </w:pPr>
      <w:del w:id="4593" w:author="Gerard Blanco Bernal (Student)" w:date="2022-04-08T19:26:00Z">
        <w:r w:rsidDel="004161A4">
          <w:rPr>
            <w:b/>
            <w:color w:val="000000"/>
          </w:rPr>
          <w:delText>Tensorflow:</w:delText>
        </w:r>
      </w:del>
    </w:p>
    <w:p w14:paraId="557173C7" w14:textId="5CB84471" w:rsidR="00867F3F" w:rsidDel="004161A4" w:rsidRDefault="00867F3F" w:rsidP="00867F3F">
      <w:pPr>
        <w:widowControl w:val="0"/>
        <w:rPr>
          <w:del w:id="4594" w:author="Gerard Blanco Bernal (Student)" w:date="2022-04-08T19:26:00Z"/>
          <w:bCs/>
          <w:color w:val="000000"/>
        </w:rPr>
      </w:pPr>
    </w:p>
    <w:p w14:paraId="6F590B21" w14:textId="242696AB" w:rsidR="00867F3F" w:rsidDel="004161A4" w:rsidRDefault="00867F3F" w:rsidP="00867F3F">
      <w:pPr>
        <w:widowControl w:val="0"/>
        <w:rPr>
          <w:del w:id="4595" w:author="Gerard Blanco Bernal (Student)" w:date="2022-04-08T19:26:00Z"/>
          <w:bCs/>
          <w:color w:val="000000"/>
        </w:rPr>
      </w:pPr>
    </w:p>
    <w:p w14:paraId="72A4C193" w14:textId="776EDC02" w:rsidR="00867F3F" w:rsidDel="004161A4" w:rsidRDefault="00867F3F" w:rsidP="00867F3F">
      <w:pPr>
        <w:widowControl w:val="0"/>
        <w:rPr>
          <w:del w:id="4596" w:author="Gerard Blanco Bernal (Student)" w:date="2022-04-08T19:26:00Z"/>
          <w:bCs/>
          <w:color w:val="000000"/>
        </w:rPr>
      </w:pPr>
    </w:p>
    <w:p w14:paraId="4D44B120" w14:textId="2AF791E2" w:rsidR="00867F3F" w:rsidDel="004161A4" w:rsidRDefault="00867F3F" w:rsidP="00867F3F">
      <w:pPr>
        <w:widowControl w:val="0"/>
        <w:rPr>
          <w:del w:id="4597" w:author="Gerard Blanco Bernal (Student)" w:date="2022-04-08T19:26:00Z"/>
          <w:bCs/>
          <w:color w:val="000000"/>
        </w:rPr>
      </w:pPr>
      <w:del w:id="4598" w:author="Gerard Blanco Bernal (Student)" w:date="2022-04-08T19:26:00Z">
        <w:r w:rsidDel="004161A4">
          <w:rPr>
            <w:b/>
            <w:color w:val="000000"/>
          </w:rPr>
          <w:delText>TFLearn:</w:delText>
        </w:r>
      </w:del>
    </w:p>
    <w:p w14:paraId="0DAA84A2" w14:textId="176035AA" w:rsidR="00867F3F" w:rsidDel="004161A4" w:rsidRDefault="00867F3F" w:rsidP="007B6BA2">
      <w:pPr>
        <w:widowControl w:val="0"/>
        <w:spacing w:after="120"/>
        <w:rPr>
          <w:del w:id="4599" w:author="Gerard Blanco Bernal (Student)" w:date="2022-04-08T19:26:00Z"/>
          <w:bCs/>
          <w:color w:val="000000"/>
        </w:rPr>
      </w:pPr>
    </w:p>
    <w:p w14:paraId="19B14207" w14:textId="60F769BC" w:rsidR="00867F3F" w:rsidDel="004161A4" w:rsidRDefault="00867F3F" w:rsidP="00867F3F">
      <w:pPr>
        <w:widowControl w:val="0"/>
        <w:rPr>
          <w:del w:id="4600" w:author="Gerard Blanco Bernal (Student)" w:date="2022-04-08T19:26:00Z"/>
          <w:b/>
          <w:color w:val="000000"/>
        </w:rPr>
      </w:pPr>
    </w:p>
    <w:p w14:paraId="45783531" w14:textId="0EA04D3B" w:rsidR="00867F3F" w:rsidDel="004161A4" w:rsidRDefault="00867F3F" w:rsidP="00867F3F">
      <w:pPr>
        <w:widowControl w:val="0"/>
        <w:rPr>
          <w:del w:id="4601" w:author="Gerard Blanco Bernal (Student)" w:date="2022-04-08T19:26:00Z"/>
          <w:b/>
          <w:color w:val="000000"/>
        </w:rPr>
      </w:pPr>
    </w:p>
    <w:p w14:paraId="13A1D8EE" w14:textId="6EB2769A" w:rsidR="00867F3F" w:rsidDel="004161A4" w:rsidRDefault="00867F3F" w:rsidP="00867F3F">
      <w:pPr>
        <w:widowControl w:val="0"/>
        <w:rPr>
          <w:del w:id="4602" w:author="Gerard Blanco Bernal (Student)" w:date="2022-04-08T19:26:00Z"/>
          <w:b/>
          <w:color w:val="000000"/>
        </w:rPr>
      </w:pPr>
      <w:del w:id="4603" w:author="Gerard Blanco Bernal (Student)" w:date="2022-04-08T19:26:00Z">
        <w:r w:rsidDel="004161A4">
          <w:rPr>
            <w:b/>
            <w:color w:val="000000"/>
          </w:rPr>
          <w:delText>ChatBot Training Data:</w:delText>
        </w:r>
      </w:del>
    </w:p>
    <w:p w14:paraId="321FAD05" w14:textId="4F7CF78B" w:rsidR="00867F3F" w:rsidDel="004161A4" w:rsidRDefault="00867F3F" w:rsidP="00867F3F">
      <w:pPr>
        <w:widowControl w:val="0"/>
        <w:rPr>
          <w:del w:id="4604" w:author="Gerard Blanco Bernal (Student)" w:date="2022-04-08T19:26:00Z"/>
          <w:b/>
          <w:color w:val="000000"/>
        </w:rPr>
      </w:pPr>
    </w:p>
    <w:p w14:paraId="6A26503C" w14:textId="0B55C364" w:rsidR="00EB0CC8" w:rsidRPr="00867F3F" w:rsidDel="00011C9A" w:rsidRDefault="00867F3F" w:rsidP="00867F3F">
      <w:pPr>
        <w:widowControl w:val="0"/>
        <w:rPr>
          <w:del w:id="4605" w:author="Gerard Blanco Bernal (Student)" w:date="2022-04-08T19:22:00Z"/>
          <w:bCs/>
          <w:color w:val="000000"/>
        </w:rPr>
      </w:pPr>
      <w:del w:id="4606" w:author="Gerard Blanco Bernal (Student)" w:date="2022-04-08T19:22:00Z">
        <w:r w:rsidDel="00011C9A">
          <w:rPr>
            <w:bCs/>
            <w:color w:val="000000"/>
          </w:rPr>
          <w:delText>Since the ChatBot would only serve a limited purpose and answer only domain related questions</w:delText>
        </w:r>
        <w:r w:rsidR="00A36E4D" w:rsidDel="00011C9A">
          <w:rPr>
            <w:bCs/>
            <w:color w:val="000000"/>
          </w:rPr>
          <w:delText>, there was no need to download external datasets for training as this would be excessive. The data on which the model would be trained on would be written by the researcher.</w:delText>
        </w:r>
        <w:r w:rsidR="00EB0CC8" w:rsidDel="00011C9A">
          <w:rPr>
            <w:bCs/>
            <w:color w:val="000000"/>
          </w:rPr>
          <w:delText xml:space="preserve"> This data would be structured as a Python Dictionary, and would store data values in ‘key:value’ pairs.</w:delText>
        </w:r>
      </w:del>
    </w:p>
    <w:p w14:paraId="193A5A5C" w14:textId="39A20D78" w:rsidR="00087DA2" w:rsidRDefault="00B1045D" w:rsidP="00087DA2">
      <w:pPr>
        <w:widowControl w:val="0"/>
        <w:rPr>
          <w:bCs/>
          <w:color w:val="000000"/>
          <w:szCs w:val="19"/>
        </w:rPr>
      </w:pPr>
      <w:ins w:id="4607" w:author="Gerard Blanco Bernal (Student)" w:date="2022-04-15T21:31:00Z">
        <w:r>
          <w:rPr>
            <w:bCs/>
            <w:color w:val="000000"/>
            <w:szCs w:val="19"/>
          </w:rPr>
          <w:t>All appendices can be found in the GitHub repository for this project</w:t>
        </w:r>
        <w:r w:rsidR="00B2494D">
          <w:rPr>
            <w:bCs/>
            <w:color w:val="000000"/>
            <w:szCs w:val="19"/>
          </w:rPr>
          <w:t xml:space="preserve"> labelled accordingly.</w:t>
        </w:r>
      </w:ins>
    </w:p>
    <w:p w14:paraId="18EB9002" w14:textId="20006748" w:rsidR="00670312" w:rsidRDefault="00670312" w:rsidP="00087DA2">
      <w:pPr>
        <w:widowControl w:val="0"/>
        <w:rPr>
          <w:bCs/>
          <w:color w:val="000000"/>
          <w:szCs w:val="19"/>
        </w:rPr>
      </w:pPr>
    </w:p>
    <w:p w14:paraId="4A8704BB" w14:textId="050A4A1E" w:rsidR="00670312" w:rsidRDefault="00670312" w:rsidP="00087DA2">
      <w:pPr>
        <w:widowControl w:val="0"/>
        <w:rPr>
          <w:bCs/>
          <w:color w:val="000000"/>
          <w:szCs w:val="19"/>
        </w:rPr>
      </w:pPr>
      <w:r>
        <w:rPr>
          <w:bCs/>
          <w:color w:val="000000"/>
          <w:szCs w:val="19"/>
        </w:rPr>
        <w:t>The link to the repository is the following:</w:t>
      </w:r>
    </w:p>
    <w:p w14:paraId="76CA1173" w14:textId="77777777" w:rsidR="00DC17D6" w:rsidRDefault="00DC17D6" w:rsidP="00087DA2">
      <w:pPr>
        <w:widowControl w:val="0"/>
        <w:rPr>
          <w:bCs/>
          <w:color w:val="000000"/>
          <w:szCs w:val="19"/>
        </w:rPr>
      </w:pPr>
    </w:p>
    <w:p w14:paraId="0D1E75D0" w14:textId="60EF89B9" w:rsidR="00670312" w:rsidRPr="00DC17D6" w:rsidRDefault="001F1C6A" w:rsidP="00087DA2">
      <w:pPr>
        <w:widowControl w:val="0"/>
        <w:rPr>
          <w:bCs/>
          <w:i/>
          <w:iCs/>
          <w:color w:val="000000"/>
          <w:szCs w:val="19"/>
        </w:rPr>
      </w:pPr>
      <w:ins w:id="4608" w:author="Gerard Blanco Bernal (Student)" w:date="2022-04-29T16:45:00Z">
        <w:r>
          <w:rPr>
            <w:bCs/>
            <w:i/>
            <w:iCs/>
            <w:szCs w:val="19"/>
          </w:rPr>
          <w:fldChar w:fldCharType="begin"/>
        </w:r>
        <w:r>
          <w:rPr>
            <w:bCs/>
            <w:i/>
            <w:iCs/>
            <w:szCs w:val="19"/>
          </w:rPr>
          <w:instrText xml:space="preserve"> HYPERLINK "</w:instrText>
        </w:r>
      </w:ins>
      <w:r w:rsidRPr="001F1C6A">
        <w:rPr>
          <w:rPrChange w:id="4609" w:author="Gerard Blanco Bernal (Student)" w:date="2022-04-29T16:45:00Z">
            <w:rPr>
              <w:rStyle w:val="Hyperlink"/>
              <w:bCs/>
              <w:i/>
              <w:iCs/>
              <w:szCs w:val="19"/>
            </w:rPr>
          </w:rPrChange>
        </w:rPr>
        <w:instrText>https://github.com/gerardoblanco/AC40001</w:instrText>
      </w:r>
      <w:ins w:id="4610" w:author="Gerard Blanco Bernal (Student)" w:date="2022-04-29T16:45:00Z">
        <w:r>
          <w:rPr>
            <w:bCs/>
            <w:i/>
            <w:iCs/>
            <w:szCs w:val="19"/>
          </w:rPr>
          <w:instrText xml:space="preserve">" </w:instrText>
        </w:r>
        <w:r>
          <w:rPr>
            <w:bCs/>
            <w:i/>
            <w:iCs/>
            <w:szCs w:val="19"/>
          </w:rPr>
          <w:fldChar w:fldCharType="separate"/>
        </w:r>
      </w:ins>
      <w:r w:rsidRPr="002C71C6">
        <w:rPr>
          <w:rStyle w:val="Hyperlink"/>
          <w:bCs/>
          <w:i/>
          <w:iCs/>
          <w:szCs w:val="19"/>
        </w:rPr>
        <w:t>https://github.com/gerardoblanco/AC40001</w:t>
      </w:r>
      <w:ins w:id="4611" w:author="Gerard Blanco Bernal (Student)" w:date="2022-04-29T16:45:00Z">
        <w:r>
          <w:rPr>
            <w:bCs/>
            <w:i/>
            <w:iCs/>
            <w:szCs w:val="19"/>
          </w:rPr>
          <w:fldChar w:fldCharType="end"/>
        </w:r>
        <w:r>
          <w:rPr>
            <w:bCs/>
            <w:i/>
            <w:iCs/>
            <w:color w:val="000000"/>
            <w:szCs w:val="19"/>
          </w:rPr>
          <w:t xml:space="preserve"> </w:t>
        </w:r>
      </w:ins>
      <w:del w:id="4612" w:author="Gerard Blanco Bernal (Student)" w:date="2022-04-29T16:45:00Z">
        <w:r w:rsidR="00DC17D6" w:rsidRPr="001F1C6A" w:rsidDel="001F1C6A">
          <w:rPr>
            <w:rPrChange w:id="4613" w:author="Gerard Blanco Bernal (Student)" w:date="2022-04-29T16:45:00Z">
              <w:rPr>
                <w:rStyle w:val="Hyperlink"/>
                <w:bCs/>
                <w:i/>
                <w:iCs/>
                <w:szCs w:val="19"/>
              </w:rPr>
            </w:rPrChange>
          </w:rPr>
          <w:delText>/tree/main/Appendices</w:delText>
        </w:r>
        <w:r w:rsidR="00DC17D6" w:rsidRPr="00DC17D6" w:rsidDel="001F1C6A">
          <w:rPr>
            <w:bCs/>
            <w:i/>
            <w:iCs/>
            <w:color w:val="000000"/>
            <w:szCs w:val="19"/>
          </w:rPr>
          <w:delText xml:space="preserve"> </w:delText>
        </w:r>
      </w:del>
    </w:p>
    <w:p w14:paraId="44D24365" w14:textId="3D4E821C" w:rsidR="007B204C" w:rsidRPr="007B6BA2" w:rsidRDefault="007B204C" w:rsidP="00087DA2">
      <w:pPr>
        <w:widowControl w:val="0"/>
        <w:rPr>
          <w:bCs/>
          <w:color w:val="000000"/>
          <w:szCs w:val="19"/>
        </w:rPr>
      </w:pPr>
    </w:p>
    <w:sectPr w:rsidR="007B204C" w:rsidRPr="007B6BA2" w:rsidSect="001D68F2">
      <w:type w:val="continuous"/>
      <w:pgSz w:w="12240" w:h="15840" w:code="1"/>
      <w:pgMar w:top="1152" w:right="1152" w:bottom="1152" w:left="1152" w:header="0" w:footer="0" w:gutter="0"/>
      <w:cols w:num="2" w:space="47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33" w:author="Gerard Blanco Bernal (Student)" w:date="2022-04-14T21:58:00Z" w:initials="GBB(">
    <w:p w14:paraId="21203E86" w14:textId="6D0B6AB3" w:rsidR="00CF6576" w:rsidRDefault="00CF657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203E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31772" w16cex:dateUtc="2022-04-14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203E86" w16cid:durableId="260317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62DD0" w14:textId="77777777" w:rsidR="00FF4864" w:rsidRDefault="00FF4864">
      <w:r>
        <w:separator/>
      </w:r>
    </w:p>
  </w:endnote>
  <w:endnote w:type="continuationSeparator" w:id="0">
    <w:p w14:paraId="4833AFA7" w14:textId="77777777" w:rsidR="00FF4864" w:rsidRDefault="00FF4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B3245" w14:textId="77777777" w:rsidR="007F45B9" w:rsidRDefault="007F45B9" w:rsidP="005F06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A46671" w14:textId="77777777" w:rsidR="007F45B9" w:rsidRDefault="007F45B9" w:rsidP="007F45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0E831" w14:textId="77777777" w:rsidR="007F45B9" w:rsidRDefault="007F45B9" w:rsidP="005F06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72620">
      <w:rPr>
        <w:rStyle w:val="PageNumber"/>
        <w:noProof/>
      </w:rPr>
      <w:t>2</w:t>
    </w:r>
    <w:r>
      <w:rPr>
        <w:rStyle w:val="PageNumber"/>
      </w:rPr>
      <w:fldChar w:fldCharType="end"/>
    </w:r>
  </w:p>
  <w:p w14:paraId="5C88816E" w14:textId="77777777" w:rsidR="007F45B9" w:rsidRDefault="007F45B9" w:rsidP="007F45B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69F35" w14:textId="77777777" w:rsidR="00FF4864" w:rsidRDefault="00FF4864">
      <w:r>
        <w:separator/>
      </w:r>
    </w:p>
  </w:footnote>
  <w:footnote w:type="continuationSeparator" w:id="0">
    <w:p w14:paraId="06C9A31C" w14:textId="77777777" w:rsidR="00FF4864" w:rsidRDefault="00FF48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D9CBE9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B6CFF7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15C12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ABE09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1053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4843F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E127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E423A8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FB46C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73EEC3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BF231E"/>
    <w:multiLevelType w:val="hybridMultilevel"/>
    <w:tmpl w:val="EDC8C89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2FE087D"/>
    <w:multiLevelType w:val="multilevel"/>
    <w:tmpl w:val="9E50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513022"/>
    <w:multiLevelType w:val="multilevel"/>
    <w:tmpl w:val="9C6436C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EEC2586"/>
    <w:multiLevelType w:val="hybridMultilevel"/>
    <w:tmpl w:val="7D36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31127DC"/>
    <w:multiLevelType w:val="hybridMultilevel"/>
    <w:tmpl w:val="9C6436C8"/>
    <w:lvl w:ilvl="0" w:tplc="75048288">
      <w:start w:val="1"/>
      <w:numFmt w:val="bullet"/>
      <w:lvlText w:val=""/>
      <w:lvlJc w:val="left"/>
      <w:pPr>
        <w:tabs>
          <w:tab w:val="num" w:pos="720"/>
        </w:tabs>
        <w:ind w:left="720" w:hanging="360"/>
      </w:pPr>
      <w:rPr>
        <w:rFonts w:ascii="Wingdings" w:hAnsi="Wingdings" w:hint="default"/>
      </w:rPr>
    </w:lvl>
    <w:lvl w:ilvl="1" w:tplc="FCAAAB16" w:tentative="1">
      <w:start w:val="1"/>
      <w:numFmt w:val="bullet"/>
      <w:lvlText w:val="o"/>
      <w:lvlJc w:val="left"/>
      <w:pPr>
        <w:tabs>
          <w:tab w:val="num" w:pos="1440"/>
        </w:tabs>
        <w:ind w:left="1440" w:hanging="360"/>
      </w:pPr>
      <w:rPr>
        <w:rFonts w:ascii="Courier New" w:hAnsi="Courier New" w:cs="Courier New" w:hint="default"/>
      </w:rPr>
    </w:lvl>
    <w:lvl w:ilvl="2" w:tplc="07B60BC6" w:tentative="1">
      <w:start w:val="1"/>
      <w:numFmt w:val="bullet"/>
      <w:lvlText w:val=""/>
      <w:lvlJc w:val="left"/>
      <w:pPr>
        <w:tabs>
          <w:tab w:val="num" w:pos="2160"/>
        </w:tabs>
        <w:ind w:left="2160" w:hanging="360"/>
      </w:pPr>
      <w:rPr>
        <w:rFonts w:ascii="Wingdings" w:hAnsi="Wingdings" w:hint="default"/>
      </w:rPr>
    </w:lvl>
    <w:lvl w:ilvl="3" w:tplc="1F50B5F2" w:tentative="1">
      <w:start w:val="1"/>
      <w:numFmt w:val="bullet"/>
      <w:lvlText w:val=""/>
      <w:lvlJc w:val="left"/>
      <w:pPr>
        <w:tabs>
          <w:tab w:val="num" w:pos="2880"/>
        </w:tabs>
        <w:ind w:left="2880" w:hanging="360"/>
      </w:pPr>
      <w:rPr>
        <w:rFonts w:ascii="Symbol" w:hAnsi="Symbol" w:hint="default"/>
      </w:rPr>
    </w:lvl>
    <w:lvl w:ilvl="4" w:tplc="B1688FB2" w:tentative="1">
      <w:start w:val="1"/>
      <w:numFmt w:val="bullet"/>
      <w:lvlText w:val="o"/>
      <w:lvlJc w:val="left"/>
      <w:pPr>
        <w:tabs>
          <w:tab w:val="num" w:pos="3600"/>
        </w:tabs>
        <w:ind w:left="3600" w:hanging="360"/>
      </w:pPr>
      <w:rPr>
        <w:rFonts w:ascii="Courier New" w:hAnsi="Courier New" w:cs="Courier New" w:hint="default"/>
      </w:rPr>
    </w:lvl>
    <w:lvl w:ilvl="5" w:tplc="1F30C92C" w:tentative="1">
      <w:start w:val="1"/>
      <w:numFmt w:val="bullet"/>
      <w:lvlText w:val=""/>
      <w:lvlJc w:val="left"/>
      <w:pPr>
        <w:tabs>
          <w:tab w:val="num" w:pos="4320"/>
        </w:tabs>
        <w:ind w:left="4320" w:hanging="360"/>
      </w:pPr>
      <w:rPr>
        <w:rFonts w:ascii="Wingdings" w:hAnsi="Wingdings" w:hint="default"/>
      </w:rPr>
    </w:lvl>
    <w:lvl w:ilvl="6" w:tplc="47ACECFC" w:tentative="1">
      <w:start w:val="1"/>
      <w:numFmt w:val="bullet"/>
      <w:lvlText w:val=""/>
      <w:lvlJc w:val="left"/>
      <w:pPr>
        <w:tabs>
          <w:tab w:val="num" w:pos="5040"/>
        </w:tabs>
        <w:ind w:left="5040" w:hanging="360"/>
      </w:pPr>
      <w:rPr>
        <w:rFonts w:ascii="Symbol" w:hAnsi="Symbol" w:hint="default"/>
      </w:rPr>
    </w:lvl>
    <w:lvl w:ilvl="7" w:tplc="01DCAC4E" w:tentative="1">
      <w:start w:val="1"/>
      <w:numFmt w:val="bullet"/>
      <w:lvlText w:val="o"/>
      <w:lvlJc w:val="left"/>
      <w:pPr>
        <w:tabs>
          <w:tab w:val="num" w:pos="5760"/>
        </w:tabs>
        <w:ind w:left="5760" w:hanging="360"/>
      </w:pPr>
      <w:rPr>
        <w:rFonts w:ascii="Courier New" w:hAnsi="Courier New" w:cs="Courier New" w:hint="default"/>
      </w:rPr>
    </w:lvl>
    <w:lvl w:ilvl="8" w:tplc="9E48B50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E83D52"/>
    <w:multiLevelType w:val="hybridMultilevel"/>
    <w:tmpl w:val="807238C6"/>
    <w:lvl w:ilvl="0" w:tplc="EF3EBA3C">
      <w:start w:val="1"/>
      <w:numFmt w:val="bullet"/>
      <w:lvlText w:val=""/>
      <w:lvlJc w:val="left"/>
      <w:pPr>
        <w:tabs>
          <w:tab w:val="num" w:pos="876"/>
        </w:tabs>
        <w:ind w:left="876" w:hanging="530"/>
      </w:pPr>
      <w:rPr>
        <w:rFonts w:ascii="Symbol" w:hAnsi="Symbol" w:hint="default"/>
      </w:rPr>
    </w:lvl>
    <w:lvl w:ilvl="1" w:tplc="20D628AA" w:tentative="1">
      <w:start w:val="1"/>
      <w:numFmt w:val="bullet"/>
      <w:lvlText w:val="o"/>
      <w:lvlJc w:val="left"/>
      <w:pPr>
        <w:tabs>
          <w:tab w:val="num" w:pos="1596"/>
        </w:tabs>
        <w:ind w:left="1596" w:hanging="360"/>
      </w:pPr>
      <w:rPr>
        <w:rFonts w:ascii="Courier New" w:hAnsi="Courier New" w:cs="Courier New" w:hint="default"/>
      </w:rPr>
    </w:lvl>
    <w:lvl w:ilvl="2" w:tplc="6386755E" w:tentative="1">
      <w:start w:val="1"/>
      <w:numFmt w:val="bullet"/>
      <w:lvlText w:val=""/>
      <w:lvlJc w:val="left"/>
      <w:pPr>
        <w:tabs>
          <w:tab w:val="num" w:pos="2316"/>
        </w:tabs>
        <w:ind w:left="2316" w:hanging="360"/>
      </w:pPr>
      <w:rPr>
        <w:rFonts w:ascii="Wingdings" w:hAnsi="Wingdings" w:hint="default"/>
      </w:rPr>
    </w:lvl>
    <w:lvl w:ilvl="3" w:tplc="FC6418FA" w:tentative="1">
      <w:start w:val="1"/>
      <w:numFmt w:val="bullet"/>
      <w:lvlText w:val=""/>
      <w:lvlJc w:val="left"/>
      <w:pPr>
        <w:tabs>
          <w:tab w:val="num" w:pos="3036"/>
        </w:tabs>
        <w:ind w:left="3036" w:hanging="360"/>
      </w:pPr>
      <w:rPr>
        <w:rFonts w:ascii="Symbol" w:hAnsi="Symbol" w:hint="default"/>
      </w:rPr>
    </w:lvl>
    <w:lvl w:ilvl="4" w:tplc="8528BD72" w:tentative="1">
      <w:start w:val="1"/>
      <w:numFmt w:val="bullet"/>
      <w:lvlText w:val="o"/>
      <w:lvlJc w:val="left"/>
      <w:pPr>
        <w:tabs>
          <w:tab w:val="num" w:pos="3756"/>
        </w:tabs>
        <w:ind w:left="3756" w:hanging="360"/>
      </w:pPr>
      <w:rPr>
        <w:rFonts w:ascii="Courier New" w:hAnsi="Courier New" w:cs="Courier New" w:hint="default"/>
      </w:rPr>
    </w:lvl>
    <w:lvl w:ilvl="5" w:tplc="399A590C" w:tentative="1">
      <w:start w:val="1"/>
      <w:numFmt w:val="bullet"/>
      <w:lvlText w:val=""/>
      <w:lvlJc w:val="left"/>
      <w:pPr>
        <w:tabs>
          <w:tab w:val="num" w:pos="4476"/>
        </w:tabs>
        <w:ind w:left="4476" w:hanging="360"/>
      </w:pPr>
      <w:rPr>
        <w:rFonts w:ascii="Wingdings" w:hAnsi="Wingdings" w:hint="default"/>
      </w:rPr>
    </w:lvl>
    <w:lvl w:ilvl="6" w:tplc="73340CDC" w:tentative="1">
      <w:start w:val="1"/>
      <w:numFmt w:val="bullet"/>
      <w:lvlText w:val=""/>
      <w:lvlJc w:val="left"/>
      <w:pPr>
        <w:tabs>
          <w:tab w:val="num" w:pos="5196"/>
        </w:tabs>
        <w:ind w:left="5196" w:hanging="360"/>
      </w:pPr>
      <w:rPr>
        <w:rFonts w:ascii="Symbol" w:hAnsi="Symbol" w:hint="default"/>
      </w:rPr>
    </w:lvl>
    <w:lvl w:ilvl="7" w:tplc="B48A9F20" w:tentative="1">
      <w:start w:val="1"/>
      <w:numFmt w:val="bullet"/>
      <w:lvlText w:val="o"/>
      <w:lvlJc w:val="left"/>
      <w:pPr>
        <w:tabs>
          <w:tab w:val="num" w:pos="5916"/>
        </w:tabs>
        <w:ind w:left="5916" w:hanging="360"/>
      </w:pPr>
      <w:rPr>
        <w:rFonts w:ascii="Courier New" w:hAnsi="Courier New" w:cs="Courier New" w:hint="default"/>
      </w:rPr>
    </w:lvl>
    <w:lvl w:ilvl="8" w:tplc="14A41ABE" w:tentative="1">
      <w:start w:val="1"/>
      <w:numFmt w:val="bullet"/>
      <w:lvlText w:val=""/>
      <w:lvlJc w:val="left"/>
      <w:pPr>
        <w:tabs>
          <w:tab w:val="num" w:pos="6636"/>
        </w:tabs>
        <w:ind w:left="6636" w:hanging="360"/>
      </w:pPr>
      <w:rPr>
        <w:rFonts w:ascii="Wingdings" w:hAnsi="Wingdings" w:hint="default"/>
      </w:rPr>
    </w:lvl>
  </w:abstractNum>
  <w:abstractNum w:abstractNumId="17" w15:restartNumberingAfterBreak="0">
    <w:nsid w:val="151046C2"/>
    <w:multiLevelType w:val="hybridMultilevel"/>
    <w:tmpl w:val="7154451A"/>
    <w:lvl w:ilvl="0" w:tplc="F1445524">
      <w:start w:val="1"/>
      <w:numFmt w:val="bullet"/>
      <w:lvlText w:val=""/>
      <w:lvlJc w:val="left"/>
      <w:pPr>
        <w:tabs>
          <w:tab w:val="num" w:pos="530"/>
        </w:tabs>
        <w:ind w:left="530" w:hanging="360"/>
      </w:pPr>
      <w:rPr>
        <w:rFonts w:ascii="Symbol" w:hAnsi="Symbol" w:hint="default"/>
      </w:rPr>
    </w:lvl>
    <w:lvl w:ilvl="1" w:tplc="CEDA39F0" w:tentative="1">
      <w:start w:val="1"/>
      <w:numFmt w:val="bullet"/>
      <w:lvlText w:val="o"/>
      <w:lvlJc w:val="left"/>
      <w:pPr>
        <w:tabs>
          <w:tab w:val="num" w:pos="1250"/>
        </w:tabs>
        <w:ind w:left="1250" w:hanging="360"/>
      </w:pPr>
      <w:rPr>
        <w:rFonts w:ascii="Courier New" w:hAnsi="Courier New" w:cs="Courier New" w:hint="default"/>
      </w:rPr>
    </w:lvl>
    <w:lvl w:ilvl="2" w:tplc="3DB25F38" w:tentative="1">
      <w:start w:val="1"/>
      <w:numFmt w:val="bullet"/>
      <w:lvlText w:val=""/>
      <w:lvlJc w:val="left"/>
      <w:pPr>
        <w:tabs>
          <w:tab w:val="num" w:pos="1970"/>
        </w:tabs>
        <w:ind w:left="1970" w:hanging="360"/>
      </w:pPr>
      <w:rPr>
        <w:rFonts w:ascii="Wingdings" w:hAnsi="Wingdings" w:hint="default"/>
      </w:rPr>
    </w:lvl>
    <w:lvl w:ilvl="3" w:tplc="84448848" w:tentative="1">
      <w:start w:val="1"/>
      <w:numFmt w:val="bullet"/>
      <w:lvlText w:val=""/>
      <w:lvlJc w:val="left"/>
      <w:pPr>
        <w:tabs>
          <w:tab w:val="num" w:pos="2690"/>
        </w:tabs>
        <w:ind w:left="2690" w:hanging="360"/>
      </w:pPr>
      <w:rPr>
        <w:rFonts w:ascii="Symbol" w:hAnsi="Symbol" w:hint="default"/>
      </w:rPr>
    </w:lvl>
    <w:lvl w:ilvl="4" w:tplc="C9544768" w:tentative="1">
      <w:start w:val="1"/>
      <w:numFmt w:val="bullet"/>
      <w:lvlText w:val="o"/>
      <w:lvlJc w:val="left"/>
      <w:pPr>
        <w:tabs>
          <w:tab w:val="num" w:pos="3410"/>
        </w:tabs>
        <w:ind w:left="3410" w:hanging="360"/>
      </w:pPr>
      <w:rPr>
        <w:rFonts w:ascii="Courier New" w:hAnsi="Courier New" w:cs="Courier New" w:hint="default"/>
      </w:rPr>
    </w:lvl>
    <w:lvl w:ilvl="5" w:tplc="CE369006" w:tentative="1">
      <w:start w:val="1"/>
      <w:numFmt w:val="bullet"/>
      <w:lvlText w:val=""/>
      <w:lvlJc w:val="left"/>
      <w:pPr>
        <w:tabs>
          <w:tab w:val="num" w:pos="4130"/>
        </w:tabs>
        <w:ind w:left="4130" w:hanging="360"/>
      </w:pPr>
      <w:rPr>
        <w:rFonts w:ascii="Wingdings" w:hAnsi="Wingdings" w:hint="default"/>
      </w:rPr>
    </w:lvl>
    <w:lvl w:ilvl="6" w:tplc="A042B478" w:tentative="1">
      <w:start w:val="1"/>
      <w:numFmt w:val="bullet"/>
      <w:lvlText w:val=""/>
      <w:lvlJc w:val="left"/>
      <w:pPr>
        <w:tabs>
          <w:tab w:val="num" w:pos="4850"/>
        </w:tabs>
        <w:ind w:left="4850" w:hanging="360"/>
      </w:pPr>
      <w:rPr>
        <w:rFonts w:ascii="Symbol" w:hAnsi="Symbol" w:hint="default"/>
      </w:rPr>
    </w:lvl>
    <w:lvl w:ilvl="7" w:tplc="0D945DF2" w:tentative="1">
      <w:start w:val="1"/>
      <w:numFmt w:val="bullet"/>
      <w:lvlText w:val="o"/>
      <w:lvlJc w:val="left"/>
      <w:pPr>
        <w:tabs>
          <w:tab w:val="num" w:pos="5570"/>
        </w:tabs>
        <w:ind w:left="5570" w:hanging="360"/>
      </w:pPr>
      <w:rPr>
        <w:rFonts w:ascii="Courier New" w:hAnsi="Courier New" w:cs="Courier New" w:hint="default"/>
      </w:rPr>
    </w:lvl>
    <w:lvl w:ilvl="8" w:tplc="A2F63D22" w:tentative="1">
      <w:start w:val="1"/>
      <w:numFmt w:val="bullet"/>
      <w:lvlText w:val=""/>
      <w:lvlJc w:val="left"/>
      <w:pPr>
        <w:tabs>
          <w:tab w:val="num" w:pos="6290"/>
        </w:tabs>
        <w:ind w:left="6290" w:hanging="360"/>
      </w:pPr>
      <w:rPr>
        <w:rFonts w:ascii="Wingdings" w:hAnsi="Wingdings" w:hint="default"/>
      </w:rPr>
    </w:lvl>
  </w:abstractNum>
  <w:abstractNum w:abstractNumId="18" w15:restartNumberingAfterBreak="0">
    <w:nsid w:val="163A60CA"/>
    <w:multiLevelType w:val="hybridMultilevel"/>
    <w:tmpl w:val="750EF68E"/>
    <w:lvl w:ilvl="0" w:tplc="22F6AA92">
      <w:start w:val="1"/>
      <w:numFmt w:val="bullet"/>
      <w:suff w:val="space"/>
      <w:lvlText w:val=""/>
      <w:lvlJc w:val="left"/>
      <w:pPr>
        <w:ind w:left="720" w:hanging="72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EE0073"/>
    <w:multiLevelType w:val="hybridMultilevel"/>
    <w:tmpl w:val="83A6F7A2"/>
    <w:lvl w:ilvl="0" w:tplc="401CBE7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7173D2"/>
    <w:multiLevelType w:val="hybridMultilevel"/>
    <w:tmpl w:val="FF8054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0C07CFB"/>
    <w:multiLevelType w:val="hybridMultilevel"/>
    <w:tmpl w:val="FBD0049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17814DA"/>
    <w:multiLevelType w:val="multilevel"/>
    <w:tmpl w:val="9F38C7D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3B5A29CB"/>
    <w:multiLevelType w:val="multilevel"/>
    <w:tmpl w:val="D43EF596"/>
    <w:lvl w:ilvl="0">
      <w:start w:val="1"/>
      <w:numFmt w:val="decimal"/>
      <w:lvlText w:val="[%1]"/>
      <w:lvlJc w:val="left"/>
      <w:pPr>
        <w:tabs>
          <w:tab w:val="num" w:pos="720"/>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3E627734"/>
    <w:multiLevelType w:val="hybridMultilevel"/>
    <w:tmpl w:val="C25E0E3C"/>
    <w:lvl w:ilvl="0" w:tplc="95322B4C">
      <w:start w:val="1"/>
      <w:numFmt w:val="decimal"/>
      <w:pStyle w:val="Reference"/>
      <w:lvlText w:val="[%1]"/>
      <w:lvlJc w:val="left"/>
      <w:pPr>
        <w:tabs>
          <w:tab w:val="num" w:pos="432"/>
        </w:tabs>
        <w:ind w:left="0" w:firstLine="0"/>
      </w:pPr>
      <w:rPr>
        <w:rFonts w:hint="default"/>
      </w:rPr>
    </w:lvl>
    <w:lvl w:ilvl="1" w:tplc="80F0098C" w:tentative="1">
      <w:start w:val="1"/>
      <w:numFmt w:val="lowerLetter"/>
      <w:lvlText w:val="%2."/>
      <w:lvlJc w:val="left"/>
      <w:pPr>
        <w:tabs>
          <w:tab w:val="num" w:pos="1440"/>
        </w:tabs>
        <w:ind w:left="1440" w:hanging="360"/>
      </w:pPr>
    </w:lvl>
    <w:lvl w:ilvl="2" w:tplc="AC7C7F58" w:tentative="1">
      <w:start w:val="1"/>
      <w:numFmt w:val="lowerRoman"/>
      <w:lvlText w:val="%3."/>
      <w:lvlJc w:val="right"/>
      <w:pPr>
        <w:tabs>
          <w:tab w:val="num" w:pos="2160"/>
        </w:tabs>
        <w:ind w:left="2160" w:hanging="180"/>
      </w:pPr>
    </w:lvl>
    <w:lvl w:ilvl="3" w:tplc="F2BA74CA" w:tentative="1">
      <w:start w:val="1"/>
      <w:numFmt w:val="decimal"/>
      <w:lvlText w:val="%4."/>
      <w:lvlJc w:val="left"/>
      <w:pPr>
        <w:tabs>
          <w:tab w:val="num" w:pos="2880"/>
        </w:tabs>
        <w:ind w:left="2880" w:hanging="360"/>
      </w:pPr>
    </w:lvl>
    <w:lvl w:ilvl="4" w:tplc="F536BB34" w:tentative="1">
      <w:start w:val="1"/>
      <w:numFmt w:val="lowerLetter"/>
      <w:lvlText w:val="%5."/>
      <w:lvlJc w:val="left"/>
      <w:pPr>
        <w:tabs>
          <w:tab w:val="num" w:pos="3600"/>
        </w:tabs>
        <w:ind w:left="3600" w:hanging="360"/>
      </w:pPr>
    </w:lvl>
    <w:lvl w:ilvl="5" w:tplc="2F58AA58" w:tentative="1">
      <w:start w:val="1"/>
      <w:numFmt w:val="lowerRoman"/>
      <w:lvlText w:val="%6."/>
      <w:lvlJc w:val="right"/>
      <w:pPr>
        <w:tabs>
          <w:tab w:val="num" w:pos="4320"/>
        </w:tabs>
        <w:ind w:left="4320" w:hanging="180"/>
      </w:pPr>
    </w:lvl>
    <w:lvl w:ilvl="6" w:tplc="6DC0F9F2" w:tentative="1">
      <w:start w:val="1"/>
      <w:numFmt w:val="decimal"/>
      <w:lvlText w:val="%7."/>
      <w:lvlJc w:val="left"/>
      <w:pPr>
        <w:tabs>
          <w:tab w:val="num" w:pos="5040"/>
        </w:tabs>
        <w:ind w:left="5040" w:hanging="360"/>
      </w:pPr>
    </w:lvl>
    <w:lvl w:ilvl="7" w:tplc="5D364704" w:tentative="1">
      <w:start w:val="1"/>
      <w:numFmt w:val="lowerLetter"/>
      <w:lvlText w:val="%8."/>
      <w:lvlJc w:val="left"/>
      <w:pPr>
        <w:tabs>
          <w:tab w:val="num" w:pos="5760"/>
        </w:tabs>
        <w:ind w:left="5760" w:hanging="360"/>
      </w:pPr>
    </w:lvl>
    <w:lvl w:ilvl="8" w:tplc="B6602124" w:tentative="1">
      <w:start w:val="1"/>
      <w:numFmt w:val="lowerRoman"/>
      <w:lvlText w:val="%9."/>
      <w:lvlJc w:val="right"/>
      <w:pPr>
        <w:tabs>
          <w:tab w:val="num" w:pos="6480"/>
        </w:tabs>
        <w:ind w:left="6480" w:hanging="180"/>
      </w:pPr>
    </w:lvl>
  </w:abstractNum>
  <w:abstractNum w:abstractNumId="25" w15:restartNumberingAfterBreak="0">
    <w:nsid w:val="48AA6F1C"/>
    <w:multiLevelType w:val="hybridMultilevel"/>
    <w:tmpl w:val="96FCD968"/>
    <w:lvl w:ilvl="0" w:tplc="C27456C6">
      <w:start w:val="1"/>
      <w:numFmt w:val="decimal"/>
      <w:lvlText w:val="[%1]"/>
      <w:lvlJc w:val="left"/>
      <w:pPr>
        <w:tabs>
          <w:tab w:val="num" w:pos="720"/>
        </w:tabs>
        <w:ind w:left="0" w:firstLine="0"/>
      </w:pPr>
      <w:rPr>
        <w:rFonts w:hint="default"/>
      </w:rPr>
    </w:lvl>
    <w:lvl w:ilvl="1" w:tplc="45BEE34C" w:tentative="1">
      <w:start w:val="1"/>
      <w:numFmt w:val="lowerLetter"/>
      <w:lvlText w:val="%2."/>
      <w:lvlJc w:val="left"/>
      <w:pPr>
        <w:tabs>
          <w:tab w:val="num" w:pos="1440"/>
        </w:tabs>
        <w:ind w:left="1440" w:hanging="360"/>
      </w:pPr>
    </w:lvl>
    <w:lvl w:ilvl="2" w:tplc="9286ABFA" w:tentative="1">
      <w:start w:val="1"/>
      <w:numFmt w:val="lowerRoman"/>
      <w:lvlText w:val="%3."/>
      <w:lvlJc w:val="right"/>
      <w:pPr>
        <w:tabs>
          <w:tab w:val="num" w:pos="2160"/>
        </w:tabs>
        <w:ind w:left="2160" w:hanging="180"/>
      </w:pPr>
    </w:lvl>
    <w:lvl w:ilvl="3" w:tplc="40068F7A" w:tentative="1">
      <w:start w:val="1"/>
      <w:numFmt w:val="decimal"/>
      <w:lvlText w:val="%4."/>
      <w:lvlJc w:val="left"/>
      <w:pPr>
        <w:tabs>
          <w:tab w:val="num" w:pos="2880"/>
        </w:tabs>
        <w:ind w:left="2880" w:hanging="360"/>
      </w:pPr>
    </w:lvl>
    <w:lvl w:ilvl="4" w:tplc="9D20789C" w:tentative="1">
      <w:start w:val="1"/>
      <w:numFmt w:val="lowerLetter"/>
      <w:lvlText w:val="%5."/>
      <w:lvlJc w:val="left"/>
      <w:pPr>
        <w:tabs>
          <w:tab w:val="num" w:pos="3600"/>
        </w:tabs>
        <w:ind w:left="3600" w:hanging="360"/>
      </w:pPr>
    </w:lvl>
    <w:lvl w:ilvl="5" w:tplc="6C00C75A" w:tentative="1">
      <w:start w:val="1"/>
      <w:numFmt w:val="lowerRoman"/>
      <w:lvlText w:val="%6."/>
      <w:lvlJc w:val="right"/>
      <w:pPr>
        <w:tabs>
          <w:tab w:val="num" w:pos="4320"/>
        </w:tabs>
        <w:ind w:left="4320" w:hanging="180"/>
      </w:pPr>
    </w:lvl>
    <w:lvl w:ilvl="6" w:tplc="7FCEA198" w:tentative="1">
      <w:start w:val="1"/>
      <w:numFmt w:val="decimal"/>
      <w:lvlText w:val="%7."/>
      <w:lvlJc w:val="left"/>
      <w:pPr>
        <w:tabs>
          <w:tab w:val="num" w:pos="5040"/>
        </w:tabs>
        <w:ind w:left="5040" w:hanging="360"/>
      </w:pPr>
    </w:lvl>
    <w:lvl w:ilvl="7" w:tplc="DFCE88A4" w:tentative="1">
      <w:start w:val="1"/>
      <w:numFmt w:val="lowerLetter"/>
      <w:lvlText w:val="%8."/>
      <w:lvlJc w:val="left"/>
      <w:pPr>
        <w:tabs>
          <w:tab w:val="num" w:pos="5760"/>
        </w:tabs>
        <w:ind w:left="5760" w:hanging="360"/>
      </w:pPr>
    </w:lvl>
    <w:lvl w:ilvl="8" w:tplc="A68A80EE" w:tentative="1">
      <w:start w:val="1"/>
      <w:numFmt w:val="lowerRoman"/>
      <w:lvlText w:val="%9."/>
      <w:lvlJc w:val="right"/>
      <w:pPr>
        <w:tabs>
          <w:tab w:val="num" w:pos="6480"/>
        </w:tabs>
        <w:ind w:left="6480" w:hanging="180"/>
      </w:pPr>
    </w:lvl>
  </w:abstractNum>
  <w:abstractNum w:abstractNumId="26" w15:restartNumberingAfterBreak="0">
    <w:nsid w:val="525A02C1"/>
    <w:multiLevelType w:val="hybridMultilevel"/>
    <w:tmpl w:val="EDC8C89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973687F"/>
    <w:multiLevelType w:val="multilevel"/>
    <w:tmpl w:val="7154451A"/>
    <w:lvl w:ilvl="0">
      <w:start w:val="1"/>
      <w:numFmt w:val="bullet"/>
      <w:lvlText w:val=""/>
      <w:lvlJc w:val="left"/>
      <w:pPr>
        <w:tabs>
          <w:tab w:val="num" w:pos="530"/>
        </w:tabs>
        <w:ind w:left="530" w:hanging="360"/>
      </w:pPr>
      <w:rPr>
        <w:rFonts w:ascii="Symbol" w:hAnsi="Symbol" w:hint="default"/>
      </w:rPr>
    </w:lvl>
    <w:lvl w:ilvl="1">
      <w:start w:val="1"/>
      <w:numFmt w:val="bullet"/>
      <w:lvlText w:val="o"/>
      <w:lvlJc w:val="left"/>
      <w:pPr>
        <w:tabs>
          <w:tab w:val="num" w:pos="1250"/>
        </w:tabs>
        <w:ind w:left="1250" w:hanging="360"/>
      </w:pPr>
      <w:rPr>
        <w:rFonts w:ascii="Courier New" w:hAnsi="Courier New" w:cs="Courier New" w:hint="default"/>
      </w:rPr>
    </w:lvl>
    <w:lvl w:ilvl="2">
      <w:start w:val="1"/>
      <w:numFmt w:val="bullet"/>
      <w:lvlText w:val=""/>
      <w:lvlJc w:val="left"/>
      <w:pPr>
        <w:tabs>
          <w:tab w:val="num" w:pos="1970"/>
        </w:tabs>
        <w:ind w:left="1970" w:hanging="360"/>
      </w:pPr>
      <w:rPr>
        <w:rFonts w:ascii="Wingdings" w:hAnsi="Wingdings" w:hint="default"/>
      </w:rPr>
    </w:lvl>
    <w:lvl w:ilvl="3">
      <w:start w:val="1"/>
      <w:numFmt w:val="bullet"/>
      <w:lvlText w:val=""/>
      <w:lvlJc w:val="left"/>
      <w:pPr>
        <w:tabs>
          <w:tab w:val="num" w:pos="2690"/>
        </w:tabs>
        <w:ind w:left="2690" w:hanging="360"/>
      </w:pPr>
      <w:rPr>
        <w:rFonts w:ascii="Symbol" w:hAnsi="Symbol" w:hint="default"/>
      </w:rPr>
    </w:lvl>
    <w:lvl w:ilvl="4">
      <w:start w:val="1"/>
      <w:numFmt w:val="bullet"/>
      <w:lvlText w:val="o"/>
      <w:lvlJc w:val="left"/>
      <w:pPr>
        <w:tabs>
          <w:tab w:val="num" w:pos="3410"/>
        </w:tabs>
        <w:ind w:left="3410" w:hanging="360"/>
      </w:pPr>
      <w:rPr>
        <w:rFonts w:ascii="Courier New" w:hAnsi="Courier New" w:cs="Courier New" w:hint="default"/>
      </w:rPr>
    </w:lvl>
    <w:lvl w:ilvl="5">
      <w:start w:val="1"/>
      <w:numFmt w:val="bullet"/>
      <w:lvlText w:val=""/>
      <w:lvlJc w:val="left"/>
      <w:pPr>
        <w:tabs>
          <w:tab w:val="num" w:pos="4130"/>
        </w:tabs>
        <w:ind w:left="4130" w:hanging="360"/>
      </w:pPr>
      <w:rPr>
        <w:rFonts w:ascii="Wingdings" w:hAnsi="Wingdings" w:hint="default"/>
      </w:rPr>
    </w:lvl>
    <w:lvl w:ilvl="6">
      <w:start w:val="1"/>
      <w:numFmt w:val="bullet"/>
      <w:lvlText w:val=""/>
      <w:lvlJc w:val="left"/>
      <w:pPr>
        <w:tabs>
          <w:tab w:val="num" w:pos="4850"/>
        </w:tabs>
        <w:ind w:left="4850" w:hanging="360"/>
      </w:pPr>
      <w:rPr>
        <w:rFonts w:ascii="Symbol" w:hAnsi="Symbol" w:hint="default"/>
      </w:rPr>
    </w:lvl>
    <w:lvl w:ilvl="7">
      <w:start w:val="1"/>
      <w:numFmt w:val="bullet"/>
      <w:lvlText w:val="o"/>
      <w:lvlJc w:val="left"/>
      <w:pPr>
        <w:tabs>
          <w:tab w:val="num" w:pos="5570"/>
        </w:tabs>
        <w:ind w:left="5570" w:hanging="360"/>
      </w:pPr>
      <w:rPr>
        <w:rFonts w:ascii="Courier New" w:hAnsi="Courier New" w:cs="Courier New" w:hint="default"/>
      </w:rPr>
    </w:lvl>
    <w:lvl w:ilvl="8">
      <w:start w:val="1"/>
      <w:numFmt w:val="bullet"/>
      <w:lvlText w:val=""/>
      <w:lvlJc w:val="left"/>
      <w:pPr>
        <w:tabs>
          <w:tab w:val="num" w:pos="6290"/>
        </w:tabs>
        <w:ind w:left="6290" w:hanging="360"/>
      </w:pPr>
      <w:rPr>
        <w:rFonts w:ascii="Wingdings" w:hAnsi="Wingdings" w:hint="default"/>
      </w:rPr>
    </w:lvl>
  </w:abstractNum>
  <w:abstractNum w:abstractNumId="28" w15:restartNumberingAfterBreak="0">
    <w:nsid w:val="5A6059E6"/>
    <w:multiLevelType w:val="multilevel"/>
    <w:tmpl w:val="B5A0743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5B40623F"/>
    <w:multiLevelType w:val="multilevel"/>
    <w:tmpl w:val="96FCD968"/>
    <w:lvl w:ilvl="0">
      <w:start w:val="1"/>
      <w:numFmt w:val="decimal"/>
      <w:lvlText w:val="[%1]"/>
      <w:lvlJc w:val="left"/>
      <w:pPr>
        <w:tabs>
          <w:tab w:val="num" w:pos="720"/>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61024BDC"/>
    <w:multiLevelType w:val="hybridMultilevel"/>
    <w:tmpl w:val="0F2EA068"/>
    <w:lvl w:ilvl="0" w:tplc="DA9E9AD4">
      <w:start w:val="1"/>
      <w:numFmt w:val="decimal"/>
      <w:lvlText w:val="[%1]"/>
      <w:lvlJc w:val="left"/>
      <w:pPr>
        <w:tabs>
          <w:tab w:val="num" w:pos="720"/>
        </w:tabs>
        <w:ind w:left="0" w:firstLine="0"/>
      </w:pPr>
      <w:rPr>
        <w:rFonts w:hint="default"/>
      </w:rPr>
    </w:lvl>
    <w:lvl w:ilvl="1" w:tplc="60F886D6" w:tentative="1">
      <w:start w:val="1"/>
      <w:numFmt w:val="lowerLetter"/>
      <w:lvlText w:val="%2."/>
      <w:lvlJc w:val="left"/>
      <w:pPr>
        <w:tabs>
          <w:tab w:val="num" w:pos="1440"/>
        </w:tabs>
        <w:ind w:left="1440" w:hanging="360"/>
      </w:pPr>
    </w:lvl>
    <w:lvl w:ilvl="2" w:tplc="68166E04" w:tentative="1">
      <w:start w:val="1"/>
      <w:numFmt w:val="lowerRoman"/>
      <w:lvlText w:val="%3."/>
      <w:lvlJc w:val="right"/>
      <w:pPr>
        <w:tabs>
          <w:tab w:val="num" w:pos="2160"/>
        </w:tabs>
        <w:ind w:left="2160" w:hanging="180"/>
      </w:pPr>
    </w:lvl>
    <w:lvl w:ilvl="3" w:tplc="F1AE2C22" w:tentative="1">
      <w:start w:val="1"/>
      <w:numFmt w:val="decimal"/>
      <w:lvlText w:val="%4."/>
      <w:lvlJc w:val="left"/>
      <w:pPr>
        <w:tabs>
          <w:tab w:val="num" w:pos="2880"/>
        </w:tabs>
        <w:ind w:left="2880" w:hanging="360"/>
      </w:pPr>
    </w:lvl>
    <w:lvl w:ilvl="4" w:tplc="97FC2F92" w:tentative="1">
      <w:start w:val="1"/>
      <w:numFmt w:val="lowerLetter"/>
      <w:lvlText w:val="%5."/>
      <w:lvlJc w:val="left"/>
      <w:pPr>
        <w:tabs>
          <w:tab w:val="num" w:pos="3600"/>
        </w:tabs>
        <w:ind w:left="3600" w:hanging="360"/>
      </w:pPr>
    </w:lvl>
    <w:lvl w:ilvl="5" w:tplc="40627A64" w:tentative="1">
      <w:start w:val="1"/>
      <w:numFmt w:val="lowerRoman"/>
      <w:lvlText w:val="%6."/>
      <w:lvlJc w:val="right"/>
      <w:pPr>
        <w:tabs>
          <w:tab w:val="num" w:pos="4320"/>
        </w:tabs>
        <w:ind w:left="4320" w:hanging="180"/>
      </w:pPr>
    </w:lvl>
    <w:lvl w:ilvl="6" w:tplc="D4E84286" w:tentative="1">
      <w:start w:val="1"/>
      <w:numFmt w:val="decimal"/>
      <w:lvlText w:val="%7."/>
      <w:lvlJc w:val="left"/>
      <w:pPr>
        <w:tabs>
          <w:tab w:val="num" w:pos="5040"/>
        </w:tabs>
        <w:ind w:left="5040" w:hanging="360"/>
      </w:pPr>
    </w:lvl>
    <w:lvl w:ilvl="7" w:tplc="72FA68D0" w:tentative="1">
      <w:start w:val="1"/>
      <w:numFmt w:val="lowerLetter"/>
      <w:lvlText w:val="%8."/>
      <w:lvlJc w:val="left"/>
      <w:pPr>
        <w:tabs>
          <w:tab w:val="num" w:pos="5760"/>
        </w:tabs>
        <w:ind w:left="5760" w:hanging="360"/>
      </w:pPr>
    </w:lvl>
    <w:lvl w:ilvl="8" w:tplc="60285812" w:tentative="1">
      <w:start w:val="1"/>
      <w:numFmt w:val="lowerRoman"/>
      <w:lvlText w:val="%9."/>
      <w:lvlJc w:val="right"/>
      <w:pPr>
        <w:tabs>
          <w:tab w:val="num" w:pos="6480"/>
        </w:tabs>
        <w:ind w:left="6480" w:hanging="180"/>
      </w:pPr>
    </w:lvl>
  </w:abstractNum>
  <w:abstractNum w:abstractNumId="31" w15:restartNumberingAfterBreak="0">
    <w:nsid w:val="6245416A"/>
    <w:multiLevelType w:val="hybridMultilevel"/>
    <w:tmpl w:val="5D84E924"/>
    <w:lvl w:ilvl="0" w:tplc="6C709FF0">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750BF7"/>
    <w:multiLevelType w:val="hybridMultilevel"/>
    <w:tmpl w:val="46DE3B96"/>
    <w:lvl w:ilvl="0" w:tplc="04090001">
      <w:start w:val="1"/>
      <w:numFmt w:val="bullet"/>
      <w:lvlText w:val=""/>
      <w:lvlJc w:val="left"/>
      <w:pPr>
        <w:tabs>
          <w:tab w:val="num" w:pos="706"/>
        </w:tabs>
        <w:ind w:left="706" w:hanging="360"/>
      </w:pPr>
      <w:rPr>
        <w:rFonts w:ascii="Symbol" w:hAnsi="Symbol" w:hint="default"/>
      </w:rPr>
    </w:lvl>
    <w:lvl w:ilvl="1" w:tplc="04090003" w:tentative="1">
      <w:start w:val="1"/>
      <w:numFmt w:val="bullet"/>
      <w:lvlText w:val="o"/>
      <w:lvlJc w:val="left"/>
      <w:pPr>
        <w:tabs>
          <w:tab w:val="num" w:pos="1426"/>
        </w:tabs>
        <w:ind w:left="1426" w:hanging="360"/>
      </w:pPr>
      <w:rPr>
        <w:rFonts w:ascii="Courier New" w:hAnsi="Courier New" w:hint="default"/>
      </w:rPr>
    </w:lvl>
    <w:lvl w:ilvl="2" w:tplc="04090005" w:tentative="1">
      <w:start w:val="1"/>
      <w:numFmt w:val="bullet"/>
      <w:lvlText w:val=""/>
      <w:lvlJc w:val="left"/>
      <w:pPr>
        <w:tabs>
          <w:tab w:val="num" w:pos="2146"/>
        </w:tabs>
        <w:ind w:left="2146" w:hanging="360"/>
      </w:pPr>
      <w:rPr>
        <w:rFonts w:ascii="Wingdings" w:hAnsi="Wingdings" w:hint="default"/>
      </w:rPr>
    </w:lvl>
    <w:lvl w:ilvl="3" w:tplc="04090001" w:tentative="1">
      <w:start w:val="1"/>
      <w:numFmt w:val="bullet"/>
      <w:lvlText w:val=""/>
      <w:lvlJc w:val="left"/>
      <w:pPr>
        <w:tabs>
          <w:tab w:val="num" w:pos="2866"/>
        </w:tabs>
        <w:ind w:left="2866" w:hanging="360"/>
      </w:pPr>
      <w:rPr>
        <w:rFonts w:ascii="Symbol" w:hAnsi="Symbol" w:hint="default"/>
      </w:rPr>
    </w:lvl>
    <w:lvl w:ilvl="4" w:tplc="04090003" w:tentative="1">
      <w:start w:val="1"/>
      <w:numFmt w:val="bullet"/>
      <w:lvlText w:val="o"/>
      <w:lvlJc w:val="left"/>
      <w:pPr>
        <w:tabs>
          <w:tab w:val="num" w:pos="3586"/>
        </w:tabs>
        <w:ind w:left="3586" w:hanging="360"/>
      </w:pPr>
      <w:rPr>
        <w:rFonts w:ascii="Courier New" w:hAnsi="Courier New" w:hint="default"/>
      </w:rPr>
    </w:lvl>
    <w:lvl w:ilvl="5" w:tplc="04090005" w:tentative="1">
      <w:start w:val="1"/>
      <w:numFmt w:val="bullet"/>
      <w:lvlText w:val=""/>
      <w:lvlJc w:val="left"/>
      <w:pPr>
        <w:tabs>
          <w:tab w:val="num" w:pos="4306"/>
        </w:tabs>
        <w:ind w:left="4306" w:hanging="360"/>
      </w:pPr>
      <w:rPr>
        <w:rFonts w:ascii="Wingdings" w:hAnsi="Wingdings" w:hint="default"/>
      </w:rPr>
    </w:lvl>
    <w:lvl w:ilvl="6" w:tplc="04090001" w:tentative="1">
      <w:start w:val="1"/>
      <w:numFmt w:val="bullet"/>
      <w:lvlText w:val=""/>
      <w:lvlJc w:val="left"/>
      <w:pPr>
        <w:tabs>
          <w:tab w:val="num" w:pos="5026"/>
        </w:tabs>
        <w:ind w:left="5026" w:hanging="360"/>
      </w:pPr>
      <w:rPr>
        <w:rFonts w:ascii="Symbol" w:hAnsi="Symbol" w:hint="default"/>
      </w:rPr>
    </w:lvl>
    <w:lvl w:ilvl="7" w:tplc="04090003" w:tentative="1">
      <w:start w:val="1"/>
      <w:numFmt w:val="bullet"/>
      <w:lvlText w:val="o"/>
      <w:lvlJc w:val="left"/>
      <w:pPr>
        <w:tabs>
          <w:tab w:val="num" w:pos="5746"/>
        </w:tabs>
        <w:ind w:left="5746" w:hanging="360"/>
      </w:pPr>
      <w:rPr>
        <w:rFonts w:ascii="Courier New" w:hAnsi="Courier New" w:hint="default"/>
      </w:rPr>
    </w:lvl>
    <w:lvl w:ilvl="8" w:tplc="04090005" w:tentative="1">
      <w:start w:val="1"/>
      <w:numFmt w:val="bullet"/>
      <w:lvlText w:val=""/>
      <w:lvlJc w:val="left"/>
      <w:pPr>
        <w:tabs>
          <w:tab w:val="num" w:pos="6466"/>
        </w:tabs>
        <w:ind w:left="6466" w:hanging="360"/>
      </w:pPr>
      <w:rPr>
        <w:rFonts w:ascii="Wingdings" w:hAnsi="Wingdings" w:hint="default"/>
      </w:rPr>
    </w:lvl>
  </w:abstractNum>
  <w:abstractNum w:abstractNumId="33" w15:restartNumberingAfterBreak="0">
    <w:nsid w:val="6C402942"/>
    <w:multiLevelType w:val="hybridMultilevel"/>
    <w:tmpl w:val="F3BC2A86"/>
    <w:lvl w:ilvl="0" w:tplc="75549A76">
      <w:start w:val="1"/>
      <w:numFmt w:val="decimal"/>
      <w:lvlText w:val="[%1]"/>
      <w:lvlJc w:val="left"/>
      <w:pPr>
        <w:tabs>
          <w:tab w:val="num" w:pos="720"/>
        </w:tabs>
        <w:ind w:left="0" w:firstLine="0"/>
      </w:pPr>
      <w:rPr>
        <w:rFonts w:hint="default"/>
      </w:rPr>
    </w:lvl>
    <w:lvl w:ilvl="1" w:tplc="410AA61A" w:tentative="1">
      <w:start w:val="1"/>
      <w:numFmt w:val="lowerLetter"/>
      <w:lvlText w:val="%2."/>
      <w:lvlJc w:val="left"/>
      <w:pPr>
        <w:tabs>
          <w:tab w:val="num" w:pos="1440"/>
        </w:tabs>
        <w:ind w:left="1440" w:hanging="360"/>
      </w:pPr>
    </w:lvl>
    <w:lvl w:ilvl="2" w:tplc="CB48FE06" w:tentative="1">
      <w:start w:val="1"/>
      <w:numFmt w:val="lowerRoman"/>
      <w:lvlText w:val="%3."/>
      <w:lvlJc w:val="right"/>
      <w:pPr>
        <w:tabs>
          <w:tab w:val="num" w:pos="2160"/>
        </w:tabs>
        <w:ind w:left="2160" w:hanging="180"/>
      </w:pPr>
    </w:lvl>
    <w:lvl w:ilvl="3" w:tplc="B88A1E20" w:tentative="1">
      <w:start w:val="1"/>
      <w:numFmt w:val="decimal"/>
      <w:lvlText w:val="%4."/>
      <w:lvlJc w:val="left"/>
      <w:pPr>
        <w:tabs>
          <w:tab w:val="num" w:pos="2880"/>
        </w:tabs>
        <w:ind w:left="2880" w:hanging="360"/>
      </w:pPr>
    </w:lvl>
    <w:lvl w:ilvl="4" w:tplc="1390F6DE" w:tentative="1">
      <w:start w:val="1"/>
      <w:numFmt w:val="lowerLetter"/>
      <w:lvlText w:val="%5."/>
      <w:lvlJc w:val="left"/>
      <w:pPr>
        <w:tabs>
          <w:tab w:val="num" w:pos="3600"/>
        </w:tabs>
        <w:ind w:left="3600" w:hanging="360"/>
      </w:pPr>
    </w:lvl>
    <w:lvl w:ilvl="5" w:tplc="2E583614" w:tentative="1">
      <w:start w:val="1"/>
      <w:numFmt w:val="lowerRoman"/>
      <w:lvlText w:val="%6."/>
      <w:lvlJc w:val="right"/>
      <w:pPr>
        <w:tabs>
          <w:tab w:val="num" w:pos="4320"/>
        </w:tabs>
        <w:ind w:left="4320" w:hanging="180"/>
      </w:pPr>
    </w:lvl>
    <w:lvl w:ilvl="6" w:tplc="F1E6B472" w:tentative="1">
      <w:start w:val="1"/>
      <w:numFmt w:val="decimal"/>
      <w:lvlText w:val="%7."/>
      <w:lvlJc w:val="left"/>
      <w:pPr>
        <w:tabs>
          <w:tab w:val="num" w:pos="5040"/>
        </w:tabs>
        <w:ind w:left="5040" w:hanging="360"/>
      </w:pPr>
    </w:lvl>
    <w:lvl w:ilvl="7" w:tplc="ED86F79E" w:tentative="1">
      <w:start w:val="1"/>
      <w:numFmt w:val="lowerLetter"/>
      <w:lvlText w:val="%8."/>
      <w:lvlJc w:val="left"/>
      <w:pPr>
        <w:tabs>
          <w:tab w:val="num" w:pos="5760"/>
        </w:tabs>
        <w:ind w:left="5760" w:hanging="360"/>
      </w:pPr>
    </w:lvl>
    <w:lvl w:ilvl="8" w:tplc="2988BDC8" w:tentative="1">
      <w:start w:val="1"/>
      <w:numFmt w:val="lowerRoman"/>
      <w:lvlText w:val="%9."/>
      <w:lvlJc w:val="right"/>
      <w:pPr>
        <w:tabs>
          <w:tab w:val="num" w:pos="6480"/>
        </w:tabs>
        <w:ind w:left="6480" w:hanging="180"/>
      </w:pPr>
    </w:lvl>
  </w:abstractNum>
  <w:abstractNum w:abstractNumId="34" w15:restartNumberingAfterBreak="0">
    <w:nsid w:val="6D1058B8"/>
    <w:multiLevelType w:val="multilevel"/>
    <w:tmpl w:val="9F38C7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5" w15:restartNumberingAfterBreak="0">
    <w:nsid w:val="6EC24E48"/>
    <w:multiLevelType w:val="multilevel"/>
    <w:tmpl w:val="F3BC2A86"/>
    <w:lvl w:ilvl="0">
      <w:start w:val="1"/>
      <w:numFmt w:val="decimal"/>
      <w:lvlText w:val="[%1]"/>
      <w:lvlJc w:val="left"/>
      <w:pPr>
        <w:tabs>
          <w:tab w:val="num" w:pos="720"/>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15:restartNumberingAfterBreak="0">
    <w:nsid w:val="70EB3E3D"/>
    <w:multiLevelType w:val="multilevel"/>
    <w:tmpl w:val="589AA036"/>
    <w:lvl w:ilvl="0">
      <w:start w:val="1"/>
      <w:numFmt w:val="decimal"/>
      <w:lvlText w:val="[%1]"/>
      <w:lvlJc w:val="left"/>
      <w:pPr>
        <w:tabs>
          <w:tab w:val="num" w:pos="432"/>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15:restartNumberingAfterBreak="0">
    <w:nsid w:val="79021AB9"/>
    <w:multiLevelType w:val="hybridMultilevel"/>
    <w:tmpl w:val="EDC8C89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23230999">
    <w:abstractNumId w:val="10"/>
    <w:lvlOverride w:ilvl="0">
      <w:lvl w:ilvl="0">
        <w:start w:val="1"/>
        <w:numFmt w:val="bullet"/>
        <w:lvlText w:val=""/>
        <w:legacy w:legacy="1" w:legacySpace="0" w:legacyIndent="283"/>
        <w:lvlJc w:val="left"/>
        <w:pPr>
          <w:ind w:left="283" w:hanging="283"/>
        </w:pPr>
        <w:rPr>
          <w:rFonts w:ascii="Symbol" w:hAnsi="Symbol" w:hint="default"/>
        </w:rPr>
      </w:lvl>
    </w:lvlOverride>
  </w:num>
  <w:num w:numId="2" w16cid:durableId="1625111857">
    <w:abstractNumId w:val="9"/>
  </w:num>
  <w:num w:numId="3" w16cid:durableId="1143426610">
    <w:abstractNumId w:val="7"/>
  </w:num>
  <w:num w:numId="4" w16cid:durableId="1329408283">
    <w:abstractNumId w:val="6"/>
  </w:num>
  <w:num w:numId="5" w16cid:durableId="1033075286">
    <w:abstractNumId w:val="5"/>
  </w:num>
  <w:num w:numId="6" w16cid:durableId="767698345">
    <w:abstractNumId w:val="4"/>
  </w:num>
  <w:num w:numId="7" w16cid:durableId="1940721477">
    <w:abstractNumId w:val="8"/>
  </w:num>
  <w:num w:numId="8" w16cid:durableId="1529101374">
    <w:abstractNumId w:val="3"/>
  </w:num>
  <w:num w:numId="9" w16cid:durableId="579143177">
    <w:abstractNumId w:val="2"/>
  </w:num>
  <w:num w:numId="10" w16cid:durableId="1490827464">
    <w:abstractNumId w:val="1"/>
  </w:num>
  <w:num w:numId="11" w16cid:durableId="1400251132">
    <w:abstractNumId w:val="0"/>
  </w:num>
  <w:num w:numId="12" w16cid:durableId="1308314094">
    <w:abstractNumId w:val="15"/>
  </w:num>
  <w:num w:numId="13" w16cid:durableId="1496338224">
    <w:abstractNumId w:val="17"/>
  </w:num>
  <w:num w:numId="14" w16cid:durableId="1708869999">
    <w:abstractNumId w:val="13"/>
  </w:num>
  <w:num w:numId="15" w16cid:durableId="1198809502">
    <w:abstractNumId w:val="22"/>
  </w:num>
  <w:num w:numId="16" w16cid:durableId="862480548">
    <w:abstractNumId w:val="28"/>
  </w:num>
  <w:num w:numId="17" w16cid:durableId="4654376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83420237">
    <w:abstractNumId w:val="25"/>
  </w:num>
  <w:num w:numId="19" w16cid:durableId="615715169">
    <w:abstractNumId w:val="24"/>
  </w:num>
  <w:num w:numId="20" w16cid:durableId="1540168572">
    <w:abstractNumId w:val="23"/>
  </w:num>
  <w:num w:numId="21" w16cid:durableId="1258515030">
    <w:abstractNumId w:val="29"/>
  </w:num>
  <w:num w:numId="22" w16cid:durableId="2002390381">
    <w:abstractNumId w:val="33"/>
  </w:num>
  <w:num w:numId="23" w16cid:durableId="993529427">
    <w:abstractNumId w:val="27"/>
  </w:num>
  <w:num w:numId="24" w16cid:durableId="1278609016">
    <w:abstractNumId w:val="16"/>
  </w:num>
  <w:num w:numId="25" w16cid:durableId="493955620">
    <w:abstractNumId w:val="35"/>
  </w:num>
  <w:num w:numId="26" w16cid:durableId="850996985">
    <w:abstractNumId w:val="30"/>
  </w:num>
  <w:num w:numId="27" w16cid:durableId="414327091">
    <w:abstractNumId w:val="36"/>
  </w:num>
  <w:num w:numId="28" w16cid:durableId="255024332">
    <w:abstractNumId w:val="11"/>
  </w:num>
  <w:num w:numId="29" w16cid:durableId="854228883">
    <w:abstractNumId w:val="37"/>
  </w:num>
  <w:num w:numId="30" w16cid:durableId="901988884">
    <w:abstractNumId w:val="26"/>
  </w:num>
  <w:num w:numId="31" w16cid:durableId="731345596">
    <w:abstractNumId w:val="32"/>
  </w:num>
  <w:num w:numId="32" w16cid:durableId="2120562706">
    <w:abstractNumId w:val="21"/>
  </w:num>
  <w:num w:numId="33" w16cid:durableId="1837989311">
    <w:abstractNumId w:val="22"/>
  </w:num>
  <w:num w:numId="34" w16cid:durableId="1124927032">
    <w:abstractNumId w:val="22"/>
  </w:num>
  <w:num w:numId="35" w16cid:durableId="1944528843">
    <w:abstractNumId w:val="22"/>
  </w:num>
  <w:num w:numId="36" w16cid:durableId="1595362401">
    <w:abstractNumId w:val="22"/>
  </w:num>
  <w:num w:numId="37" w16cid:durableId="140579179">
    <w:abstractNumId w:val="22"/>
  </w:num>
  <w:num w:numId="38" w16cid:durableId="1755472009">
    <w:abstractNumId w:val="22"/>
    <w:lvlOverride w:ilvl="0">
      <w:startOverride w:val="3"/>
    </w:lvlOverride>
  </w:num>
  <w:num w:numId="39" w16cid:durableId="607810998">
    <w:abstractNumId w:val="12"/>
  </w:num>
  <w:num w:numId="40" w16cid:durableId="1615862254">
    <w:abstractNumId w:val="34"/>
  </w:num>
  <w:num w:numId="41" w16cid:durableId="1970626923">
    <w:abstractNumId w:val="19"/>
  </w:num>
  <w:num w:numId="42" w16cid:durableId="1139693201">
    <w:abstractNumId w:val="31"/>
  </w:num>
  <w:num w:numId="43" w16cid:durableId="1275282596">
    <w:abstractNumId w:val="14"/>
  </w:num>
  <w:num w:numId="44" w16cid:durableId="439028236">
    <w:abstractNumId w:val="20"/>
  </w:num>
  <w:num w:numId="45" w16cid:durableId="192047862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ard Blanco Bernal (Student)">
    <w15:presenceInfo w15:providerId="None" w15:userId="Gerard Blanco Bernal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trackedChanges" w:enforcement="1"/>
  <w:defaultTabStop w:val="173"/>
  <w:hyphenationZone w:val="425"/>
  <w:doNotHyphenateCaps/>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C6E"/>
    <w:rsid w:val="000057D0"/>
    <w:rsid w:val="00005843"/>
    <w:rsid w:val="00005D54"/>
    <w:rsid w:val="00007F1D"/>
    <w:rsid w:val="00011C9A"/>
    <w:rsid w:val="00016E18"/>
    <w:rsid w:val="00020F93"/>
    <w:rsid w:val="00021E96"/>
    <w:rsid w:val="00023E4A"/>
    <w:rsid w:val="00026625"/>
    <w:rsid w:val="00027AC9"/>
    <w:rsid w:val="00032A8C"/>
    <w:rsid w:val="00033102"/>
    <w:rsid w:val="0003442E"/>
    <w:rsid w:val="00034CD5"/>
    <w:rsid w:val="00037D46"/>
    <w:rsid w:val="00040607"/>
    <w:rsid w:val="0004099B"/>
    <w:rsid w:val="0004444B"/>
    <w:rsid w:val="000467B1"/>
    <w:rsid w:val="0005427D"/>
    <w:rsid w:val="00054647"/>
    <w:rsid w:val="00054D0C"/>
    <w:rsid w:val="00055B0E"/>
    <w:rsid w:val="00055D7F"/>
    <w:rsid w:val="00056588"/>
    <w:rsid w:val="00060274"/>
    <w:rsid w:val="00060452"/>
    <w:rsid w:val="000612A9"/>
    <w:rsid w:val="00061F9C"/>
    <w:rsid w:val="000649A5"/>
    <w:rsid w:val="00065A6C"/>
    <w:rsid w:val="00065D91"/>
    <w:rsid w:val="00066A5D"/>
    <w:rsid w:val="00070417"/>
    <w:rsid w:val="00072E6F"/>
    <w:rsid w:val="00073F5D"/>
    <w:rsid w:val="00076B72"/>
    <w:rsid w:val="000779D6"/>
    <w:rsid w:val="00080B1A"/>
    <w:rsid w:val="00082E90"/>
    <w:rsid w:val="0008384F"/>
    <w:rsid w:val="0008411D"/>
    <w:rsid w:val="00084F04"/>
    <w:rsid w:val="0008537D"/>
    <w:rsid w:val="00085F1E"/>
    <w:rsid w:val="0008668F"/>
    <w:rsid w:val="00086ABE"/>
    <w:rsid w:val="0008708A"/>
    <w:rsid w:val="0008712E"/>
    <w:rsid w:val="00087A90"/>
    <w:rsid w:val="00087DA2"/>
    <w:rsid w:val="00092E4E"/>
    <w:rsid w:val="00093DBE"/>
    <w:rsid w:val="00093EBC"/>
    <w:rsid w:val="00096257"/>
    <w:rsid w:val="00096F3C"/>
    <w:rsid w:val="000A1204"/>
    <w:rsid w:val="000A2380"/>
    <w:rsid w:val="000A2441"/>
    <w:rsid w:val="000A42F8"/>
    <w:rsid w:val="000A488E"/>
    <w:rsid w:val="000A712B"/>
    <w:rsid w:val="000A7570"/>
    <w:rsid w:val="000B16E9"/>
    <w:rsid w:val="000B3B57"/>
    <w:rsid w:val="000B4F56"/>
    <w:rsid w:val="000C09ED"/>
    <w:rsid w:val="000C4C6E"/>
    <w:rsid w:val="000C500A"/>
    <w:rsid w:val="000C69FE"/>
    <w:rsid w:val="000D21CC"/>
    <w:rsid w:val="000D2C5E"/>
    <w:rsid w:val="000D3B70"/>
    <w:rsid w:val="000D5850"/>
    <w:rsid w:val="000D76C6"/>
    <w:rsid w:val="000E0503"/>
    <w:rsid w:val="000E088D"/>
    <w:rsid w:val="000E0BB3"/>
    <w:rsid w:val="000E1EF9"/>
    <w:rsid w:val="000E398C"/>
    <w:rsid w:val="000E40A4"/>
    <w:rsid w:val="000E4A1F"/>
    <w:rsid w:val="000E51AB"/>
    <w:rsid w:val="000E55D1"/>
    <w:rsid w:val="000F0C05"/>
    <w:rsid w:val="000F27FC"/>
    <w:rsid w:val="000F291B"/>
    <w:rsid w:val="000F3BB3"/>
    <w:rsid w:val="000F4148"/>
    <w:rsid w:val="000F417C"/>
    <w:rsid w:val="000F4B64"/>
    <w:rsid w:val="000F4B72"/>
    <w:rsid w:val="000F6FCA"/>
    <w:rsid w:val="00101924"/>
    <w:rsid w:val="0010588B"/>
    <w:rsid w:val="001074E4"/>
    <w:rsid w:val="00113828"/>
    <w:rsid w:val="0011453A"/>
    <w:rsid w:val="00114A52"/>
    <w:rsid w:val="00115D1B"/>
    <w:rsid w:val="001171D9"/>
    <w:rsid w:val="00117980"/>
    <w:rsid w:val="00120363"/>
    <w:rsid w:val="001206EA"/>
    <w:rsid w:val="001221CF"/>
    <w:rsid w:val="00124400"/>
    <w:rsid w:val="00126242"/>
    <w:rsid w:val="00126394"/>
    <w:rsid w:val="00127D1A"/>
    <w:rsid w:val="00127D29"/>
    <w:rsid w:val="00130F6F"/>
    <w:rsid w:val="00134519"/>
    <w:rsid w:val="00134E19"/>
    <w:rsid w:val="00135345"/>
    <w:rsid w:val="00135BD8"/>
    <w:rsid w:val="00140E96"/>
    <w:rsid w:val="00146AE5"/>
    <w:rsid w:val="00146B0B"/>
    <w:rsid w:val="00147B11"/>
    <w:rsid w:val="001508C7"/>
    <w:rsid w:val="001511C0"/>
    <w:rsid w:val="00152289"/>
    <w:rsid w:val="00152B98"/>
    <w:rsid w:val="00153813"/>
    <w:rsid w:val="0016123C"/>
    <w:rsid w:val="00161E13"/>
    <w:rsid w:val="001639AF"/>
    <w:rsid w:val="00166936"/>
    <w:rsid w:val="00170224"/>
    <w:rsid w:val="00172834"/>
    <w:rsid w:val="0017370F"/>
    <w:rsid w:val="001749FC"/>
    <w:rsid w:val="00175425"/>
    <w:rsid w:val="00175F8B"/>
    <w:rsid w:val="001765B3"/>
    <w:rsid w:val="00181C8A"/>
    <w:rsid w:val="001853E3"/>
    <w:rsid w:val="00186EE6"/>
    <w:rsid w:val="00187749"/>
    <w:rsid w:val="00190FA2"/>
    <w:rsid w:val="001941F0"/>
    <w:rsid w:val="001970E3"/>
    <w:rsid w:val="00197363"/>
    <w:rsid w:val="001A20B2"/>
    <w:rsid w:val="001A503A"/>
    <w:rsid w:val="001A5E57"/>
    <w:rsid w:val="001A67DF"/>
    <w:rsid w:val="001A6AD8"/>
    <w:rsid w:val="001B09E1"/>
    <w:rsid w:val="001B0B53"/>
    <w:rsid w:val="001B334E"/>
    <w:rsid w:val="001B3E5D"/>
    <w:rsid w:val="001B48A2"/>
    <w:rsid w:val="001B7829"/>
    <w:rsid w:val="001C0D56"/>
    <w:rsid w:val="001C1B6C"/>
    <w:rsid w:val="001C214C"/>
    <w:rsid w:val="001C21F0"/>
    <w:rsid w:val="001C26E7"/>
    <w:rsid w:val="001C2E5F"/>
    <w:rsid w:val="001C3466"/>
    <w:rsid w:val="001D0893"/>
    <w:rsid w:val="001D5642"/>
    <w:rsid w:val="001D5958"/>
    <w:rsid w:val="001D68F2"/>
    <w:rsid w:val="001D6D04"/>
    <w:rsid w:val="001D7C18"/>
    <w:rsid w:val="001D7CBF"/>
    <w:rsid w:val="001E0AA8"/>
    <w:rsid w:val="001E17E7"/>
    <w:rsid w:val="001E1F75"/>
    <w:rsid w:val="001E48C5"/>
    <w:rsid w:val="001E58DF"/>
    <w:rsid w:val="001E6010"/>
    <w:rsid w:val="001E617D"/>
    <w:rsid w:val="001E7C88"/>
    <w:rsid w:val="001E7CA4"/>
    <w:rsid w:val="001F1AE5"/>
    <w:rsid w:val="001F1B06"/>
    <w:rsid w:val="001F1C6A"/>
    <w:rsid w:val="001F2127"/>
    <w:rsid w:val="001F3415"/>
    <w:rsid w:val="001F639D"/>
    <w:rsid w:val="002045D6"/>
    <w:rsid w:val="00206130"/>
    <w:rsid w:val="002076BC"/>
    <w:rsid w:val="00210B3D"/>
    <w:rsid w:val="00213AEE"/>
    <w:rsid w:val="00214CAA"/>
    <w:rsid w:val="002150C2"/>
    <w:rsid w:val="0021549D"/>
    <w:rsid w:val="0021634C"/>
    <w:rsid w:val="00216531"/>
    <w:rsid w:val="002165DA"/>
    <w:rsid w:val="0022150D"/>
    <w:rsid w:val="002220DB"/>
    <w:rsid w:val="00223AC6"/>
    <w:rsid w:val="00223CB4"/>
    <w:rsid w:val="0022411B"/>
    <w:rsid w:val="002246DF"/>
    <w:rsid w:val="002251B3"/>
    <w:rsid w:val="00227F73"/>
    <w:rsid w:val="0023326C"/>
    <w:rsid w:val="002340A6"/>
    <w:rsid w:val="00236739"/>
    <w:rsid w:val="00237140"/>
    <w:rsid w:val="00241354"/>
    <w:rsid w:val="00242FB8"/>
    <w:rsid w:val="0024360A"/>
    <w:rsid w:val="002441C8"/>
    <w:rsid w:val="0024493B"/>
    <w:rsid w:val="00244FCF"/>
    <w:rsid w:val="002456DD"/>
    <w:rsid w:val="00245C62"/>
    <w:rsid w:val="00246565"/>
    <w:rsid w:val="002467AF"/>
    <w:rsid w:val="00247BAE"/>
    <w:rsid w:val="00254DFF"/>
    <w:rsid w:val="00255E89"/>
    <w:rsid w:val="002562D9"/>
    <w:rsid w:val="00256752"/>
    <w:rsid w:val="0026205A"/>
    <w:rsid w:val="00262313"/>
    <w:rsid w:val="00263719"/>
    <w:rsid w:val="00264106"/>
    <w:rsid w:val="00265186"/>
    <w:rsid w:val="00265194"/>
    <w:rsid w:val="00266119"/>
    <w:rsid w:val="00266225"/>
    <w:rsid w:val="002700D4"/>
    <w:rsid w:val="00270E24"/>
    <w:rsid w:val="00273D38"/>
    <w:rsid w:val="00273ECC"/>
    <w:rsid w:val="002743E5"/>
    <w:rsid w:val="00277DD2"/>
    <w:rsid w:val="0028091E"/>
    <w:rsid w:val="00282099"/>
    <w:rsid w:val="0028218B"/>
    <w:rsid w:val="00283713"/>
    <w:rsid w:val="00284494"/>
    <w:rsid w:val="00285F19"/>
    <w:rsid w:val="002917F1"/>
    <w:rsid w:val="00292426"/>
    <w:rsid w:val="00294F98"/>
    <w:rsid w:val="00295625"/>
    <w:rsid w:val="00296E06"/>
    <w:rsid w:val="002A05E3"/>
    <w:rsid w:val="002A3390"/>
    <w:rsid w:val="002A4DD3"/>
    <w:rsid w:val="002B0740"/>
    <w:rsid w:val="002B1CC9"/>
    <w:rsid w:val="002B2A25"/>
    <w:rsid w:val="002B34C4"/>
    <w:rsid w:val="002B431B"/>
    <w:rsid w:val="002B520A"/>
    <w:rsid w:val="002B7329"/>
    <w:rsid w:val="002C0137"/>
    <w:rsid w:val="002C1A4B"/>
    <w:rsid w:val="002C2A5F"/>
    <w:rsid w:val="002C5043"/>
    <w:rsid w:val="002C55C1"/>
    <w:rsid w:val="002D1224"/>
    <w:rsid w:val="002D1B47"/>
    <w:rsid w:val="002D68B4"/>
    <w:rsid w:val="002E036A"/>
    <w:rsid w:val="002E04C0"/>
    <w:rsid w:val="002E0A41"/>
    <w:rsid w:val="002E3A07"/>
    <w:rsid w:val="002E5703"/>
    <w:rsid w:val="002E577D"/>
    <w:rsid w:val="002E6ED6"/>
    <w:rsid w:val="002F1FA0"/>
    <w:rsid w:val="002F62DA"/>
    <w:rsid w:val="002F6C84"/>
    <w:rsid w:val="002F6E83"/>
    <w:rsid w:val="002F7123"/>
    <w:rsid w:val="00302986"/>
    <w:rsid w:val="00303E05"/>
    <w:rsid w:val="003043D1"/>
    <w:rsid w:val="00306351"/>
    <w:rsid w:val="00312ADE"/>
    <w:rsid w:val="0031305E"/>
    <w:rsid w:val="00317087"/>
    <w:rsid w:val="003234A5"/>
    <w:rsid w:val="00323668"/>
    <w:rsid w:val="00327873"/>
    <w:rsid w:val="00330A5F"/>
    <w:rsid w:val="003310FB"/>
    <w:rsid w:val="00334ECF"/>
    <w:rsid w:val="003364FE"/>
    <w:rsid w:val="00337101"/>
    <w:rsid w:val="00337DD1"/>
    <w:rsid w:val="00340456"/>
    <w:rsid w:val="003408B9"/>
    <w:rsid w:val="0034106B"/>
    <w:rsid w:val="003417FF"/>
    <w:rsid w:val="0034187B"/>
    <w:rsid w:val="003433D4"/>
    <w:rsid w:val="00343736"/>
    <w:rsid w:val="00344017"/>
    <w:rsid w:val="003440B5"/>
    <w:rsid w:val="00344FE5"/>
    <w:rsid w:val="003508FC"/>
    <w:rsid w:val="00350A21"/>
    <w:rsid w:val="003511B0"/>
    <w:rsid w:val="00352A33"/>
    <w:rsid w:val="00353E4C"/>
    <w:rsid w:val="00354A46"/>
    <w:rsid w:val="00354C1F"/>
    <w:rsid w:val="003556AC"/>
    <w:rsid w:val="0035688C"/>
    <w:rsid w:val="003572ED"/>
    <w:rsid w:val="003611CA"/>
    <w:rsid w:val="00362DBD"/>
    <w:rsid w:val="00363AD2"/>
    <w:rsid w:val="003646D3"/>
    <w:rsid w:val="0036536A"/>
    <w:rsid w:val="00367A75"/>
    <w:rsid w:val="003707C2"/>
    <w:rsid w:val="003710D7"/>
    <w:rsid w:val="00371E30"/>
    <w:rsid w:val="00372097"/>
    <w:rsid w:val="00376942"/>
    <w:rsid w:val="003806DA"/>
    <w:rsid w:val="00381A1F"/>
    <w:rsid w:val="00387B42"/>
    <w:rsid w:val="00390482"/>
    <w:rsid w:val="00391741"/>
    <w:rsid w:val="003935F7"/>
    <w:rsid w:val="003964F6"/>
    <w:rsid w:val="00396D66"/>
    <w:rsid w:val="003A0935"/>
    <w:rsid w:val="003A11F3"/>
    <w:rsid w:val="003A2D3A"/>
    <w:rsid w:val="003A3B8A"/>
    <w:rsid w:val="003A61CA"/>
    <w:rsid w:val="003B0D6F"/>
    <w:rsid w:val="003B4692"/>
    <w:rsid w:val="003B6BC9"/>
    <w:rsid w:val="003C124F"/>
    <w:rsid w:val="003C1FC9"/>
    <w:rsid w:val="003C287E"/>
    <w:rsid w:val="003C31A1"/>
    <w:rsid w:val="003C34E3"/>
    <w:rsid w:val="003C359E"/>
    <w:rsid w:val="003C5163"/>
    <w:rsid w:val="003C6842"/>
    <w:rsid w:val="003C69DF"/>
    <w:rsid w:val="003C6F4B"/>
    <w:rsid w:val="003D332B"/>
    <w:rsid w:val="003D3FD8"/>
    <w:rsid w:val="003D6B17"/>
    <w:rsid w:val="003E08B5"/>
    <w:rsid w:val="003E1C7C"/>
    <w:rsid w:val="003E3730"/>
    <w:rsid w:val="003E3A98"/>
    <w:rsid w:val="003E405D"/>
    <w:rsid w:val="003F078E"/>
    <w:rsid w:val="003F0C89"/>
    <w:rsid w:val="003F0D23"/>
    <w:rsid w:val="003F0D52"/>
    <w:rsid w:val="003F1104"/>
    <w:rsid w:val="003F4037"/>
    <w:rsid w:val="003F64B1"/>
    <w:rsid w:val="003F678A"/>
    <w:rsid w:val="00401091"/>
    <w:rsid w:val="00401EEA"/>
    <w:rsid w:val="00407D71"/>
    <w:rsid w:val="00412887"/>
    <w:rsid w:val="00413E6A"/>
    <w:rsid w:val="004161A4"/>
    <w:rsid w:val="0041693E"/>
    <w:rsid w:val="004175DD"/>
    <w:rsid w:val="00417C3B"/>
    <w:rsid w:val="00423308"/>
    <w:rsid w:val="00424AA1"/>
    <w:rsid w:val="004270C3"/>
    <w:rsid w:val="004319EE"/>
    <w:rsid w:val="00432644"/>
    <w:rsid w:val="00432B3F"/>
    <w:rsid w:val="00433109"/>
    <w:rsid w:val="004333EF"/>
    <w:rsid w:val="004337B4"/>
    <w:rsid w:val="00433A8B"/>
    <w:rsid w:val="00435DAE"/>
    <w:rsid w:val="004374D8"/>
    <w:rsid w:val="00437811"/>
    <w:rsid w:val="00440237"/>
    <w:rsid w:val="004432DA"/>
    <w:rsid w:val="004450F3"/>
    <w:rsid w:val="00446B5A"/>
    <w:rsid w:val="004519D7"/>
    <w:rsid w:val="00452D60"/>
    <w:rsid w:val="00453615"/>
    <w:rsid w:val="00454AD9"/>
    <w:rsid w:val="0045647E"/>
    <w:rsid w:val="00464F64"/>
    <w:rsid w:val="00464F94"/>
    <w:rsid w:val="00465DD9"/>
    <w:rsid w:val="00466A68"/>
    <w:rsid w:val="00470EDB"/>
    <w:rsid w:val="004714F7"/>
    <w:rsid w:val="004719A8"/>
    <w:rsid w:val="00474D7B"/>
    <w:rsid w:val="00474FC5"/>
    <w:rsid w:val="004779A1"/>
    <w:rsid w:val="004810A9"/>
    <w:rsid w:val="004813ED"/>
    <w:rsid w:val="0048339A"/>
    <w:rsid w:val="004843DC"/>
    <w:rsid w:val="00491944"/>
    <w:rsid w:val="004922B9"/>
    <w:rsid w:val="00492B81"/>
    <w:rsid w:val="0049561F"/>
    <w:rsid w:val="00495946"/>
    <w:rsid w:val="00495D84"/>
    <w:rsid w:val="00495DD4"/>
    <w:rsid w:val="0049651A"/>
    <w:rsid w:val="0049766A"/>
    <w:rsid w:val="004A3155"/>
    <w:rsid w:val="004A3A9A"/>
    <w:rsid w:val="004A59DC"/>
    <w:rsid w:val="004A7533"/>
    <w:rsid w:val="004B0F89"/>
    <w:rsid w:val="004B10B0"/>
    <w:rsid w:val="004B2AF4"/>
    <w:rsid w:val="004B6B32"/>
    <w:rsid w:val="004B709E"/>
    <w:rsid w:val="004C23F7"/>
    <w:rsid w:val="004C345C"/>
    <w:rsid w:val="004C35B4"/>
    <w:rsid w:val="004C4BF0"/>
    <w:rsid w:val="004C4FE5"/>
    <w:rsid w:val="004C5C7E"/>
    <w:rsid w:val="004C5F8E"/>
    <w:rsid w:val="004C65E1"/>
    <w:rsid w:val="004D08E4"/>
    <w:rsid w:val="004D0C02"/>
    <w:rsid w:val="004D654D"/>
    <w:rsid w:val="004D7963"/>
    <w:rsid w:val="004E0933"/>
    <w:rsid w:val="004E1290"/>
    <w:rsid w:val="004E1C5D"/>
    <w:rsid w:val="004E2ADE"/>
    <w:rsid w:val="004E398D"/>
    <w:rsid w:val="004E43FC"/>
    <w:rsid w:val="004E5945"/>
    <w:rsid w:val="004E712D"/>
    <w:rsid w:val="004E7555"/>
    <w:rsid w:val="004F1A26"/>
    <w:rsid w:val="004F23C0"/>
    <w:rsid w:val="004F25FA"/>
    <w:rsid w:val="004F446B"/>
    <w:rsid w:val="004F4A7A"/>
    <w:rsid w:val="004F7FAF"/>
    <w:rsid w:val="00500050"/>
    <w:rsid w:val="00501AB9"/>
    <w:rsid w:val="00504D73"/>
    <w:rsid w:val="00504DD7"/>
    <w:rsid w:val="00505D1D"/>
    <w:rsid w:val="00505EC4"/>
    <w:rsid w:val="00506B4E"/>
    <w:rsid w:val="005105A6"/>
    <w:rsid w:val="00511925"/>
    <w:rsid w:val="00512345"/>
    <w:rsid w:val="005171E7"/>
    <w:rsid w:val="00522A03"/>
    <w:rsid w:val="00523517"/>
    <w:rsid w:val="0052361B"/>
    <w:rsid w:val="00523F48"/>
    <w:rsid w:val="00525167"/>
    <w:rsid w:val="005278B6"/>
    <w:rsid w:val="00530C2B"/>
    <w:rsid w:val="005314C7"/>
    <w:rsid w:val="0053263F"/>
    <w:rsid w:val="005331E7"/>
    <w:rsid w:val="00534B37"/>
    <w:rsid w:val="00535AF4"/>
    <w:rsid w:val="00537F49"/>
    <w:rsid w:val="00542C75"/>
    <w:rsid w:val="00542FF9"/>
    <w:rsid w:val="005430F1"/>
    <w:rsid w:val="00543400"/>
    <w:rsid w:val="00545528"/>
    <w:rsid w:val="00545594"/>
    <w:rsid w:val="00545FC1"/>
    <w:rsid w:val="0054625A"/>
    <w:rsid w:val="005476E2"/>
    <w:rsid w:val="00547B38"/>
    <w:rsid w:val="00554B1B"/>
    <w:rsid w:val="00554E83"/>
    <w:rsid w:val="00555022"/>
    <w:rsid w:val="00555BDF"/>
    <w:rsid w:val="005562DE"/>
    <w:rsid w:val="00556D25"/>
    <w:rsid w:val="005612C4"/>
    <w:rsid w:val="005623A4"/>
    <w:rsid w:val="00563D5D"/>
    <w:rsid w:val="0056404C"/>
    <w:rsid w:val="00566D0E"/>
    <w:rsid w:val="00567653"/>
    <w:rsid w:val="00567D6C"/>
    <w:rsid w:val="00571AF4"/>
    <w:rsid w:val="00572007"/>
    <w:rsid w:val="00575394"/>
    <w:rsid w:val="00575FCB"/>
    <w:rsid w:val="00576FAD"/>
    <w:rsid w:val="005777C8"/>
    <w:rsid w:val="00582A46"/>
    <w:rsid w:val="00582E86"/>
    <w:rsid w:val="005848BA"/>
    <w:rsid w:val="005853ED"/>
    <w:rsid w:val="005876C2"/>
    <w:rsid w:val="00591349"/>
    <w:rsid w:val="005917D6"/>
    <w:rsid w:val="005938BC"/>
    <w:rsid w:val="005A1B0F"/>
    <w:rsid w:val="005A2359"/>
    <w:rsid w:val="005A332C"/>
    <w:rsid w:val="005A4898"/>
    <w:rsid w:val="005A5CA7"/>
    <w:rsid w:val="005A6786"/>
    <w:rsid w:val="005A6BCA"/>
    <w:rsid w:val="005B0443"/>
    <w:rsid w:val="005B1426"/>
    <w:rsid w:val="005B1C2E"/>
    <w:rsid w:val="005B20F5"/>
    <w:rsid w:val="005B3DF4"/>
    <w:rsid w:val="005B7563"/>
    <w:rsid w:val="005C0761"/>
    <w:rsid w:val="005C3287"/>
    <w:rsid w:val="005C5051"/>
    <w:rsid w:val="005C6AA2"/>
    <w:rsid w:val="005D18D1"/>
    <w:rsid w:val="005D6C1D"/>
    <w:rsid w:val="005D7A79"/>
    <w:rsid w:val="005E03DF"/>
    <w:rsid w:val="005E07ED"/>
    <w:rsid w:val="005E0B90"/>
    <w:rsid w:val="005E3BC5"/>
    <w:rsid w:val="005E41A8"/>
    <w:rsid w:val="005E4A95"/>
    <w:rsid w:val="005F06F2"/>
    <w:rsid w:val="005F0E1A"/>
    <w:rsid w:val="005F1BCE"/>
    <w:rsid w:val="005F3746"/>
    <w:rsid w:val="005F6DFC"/>
    <w:rsid w:val="005F6F60"/>
    <w:rsid w:val="005F750F"/>
    <w:rsid w:val="006052CA"/>
    <w:rsid w:val="00605391"/>
    <w:rsid w:val="006053BD"/>
    <w:rsid w:val="0061561D"/>
    <w:rsid w:val="006158FF"/>
    <w:rsid w:val="00615FF4"/>
    <w:rsid w:val="00616548"/>
    <w:rsid w:val="00620D52"/>
    <w:rsid w:val="006211ED"/>
    <w:rsid w:val="006223E2"/>
    <w:rsid w:val="00623517"/>
    <w:rsid w:val="006243B1"/>
    <w:rsid w:val="0062699C"/>
    <w:rsid w:val="0062724C"/>
    <w:rsid w:val="00632620"/>
    <w:rsid w:val="00634702"/>
    <w:rsid w:val="00634ECF"/>
    <w:rsid w:val="0064318E"/>
    <w:rsid w:val="006441A4"/>
    <w:rsid w:val="00645A80"/>
    <w:rsid w:val="00646C4A"/>
    <w:rsid w:val="00647389"/>
    <w:rsid w:val="00651D6D"/>
    <w:rsid w:val="0065213E"/>
    <w:rsid w:val="0065255C"/>
    <w:rsid w:val="0065397E"/>
    <w:rsid w:val="00653E33"/>
    <w:rsid w:val="00653E3F"/>
    <w:rsid w:val="00654603"/>
    <w:rsid w:val="00656074"/>
    <w:rsid w:val="006670CA"/>
    <w:rsid w:val="00667BE8"/>
    <w:rsid w:val="00670312"/>
    <w:rsid w:val="006705B7"/>
    <w:rsid w:val="00670924"/>
    <w:rsid w:val="00670C47"/>
    <w:rsid w:val="0067244E"/>
    <w:rsid w:val="00673138"/>
    <w:rsid w:val="00673E0E"/>
    <w:rsid w:val="006748AB"/>
    <w:rsid w:val="006750B2"/>
    <w:rsid w:val="006753C7"/>
    <w:rsid w:val="00675897"/>
    <w:rsid w:val="00676926"/>
    <w:rsid w:val="00680756"/>
    <w:rsid w:val="006813B2"/>
    <w:rsid w:val="00682C2A"/>
    <w:rsid w:val="0068369C"/>
    <w:rsid w:val="00691343"/>
    <w:rsid w:val="006923F7"/>
    <w:rsid w:val="00693392"/>
    <w:rsid w:val="006959B1"/>
    <w:rsid w:val="00696495"/>
    <w:rsid w:val="006A0D31"/>
    <w:rsid w:val="006A0F06"/>
    <w:rsid w:val="006A2641"/>
    <w:rsid w:val="006A3D49"/>
    <w:rsid w:val="006A62ED"/>
    <w:rsid w:val="006A6504"/>
    <w:rsid w:val="006A72B8"/>
    <w:rsid w:val="006A77E7"/>
    <w:rsid w:val="006A78B6"/>
    <w:rsid w:val="006B259F"/>
    <w:rsid w:val="006B28B3"/>
    <w:rsid w:val="006B2F8A"/>
    <w:rsid w:val="006B3E2A"/>
    <w:rsid w:val="006B43EF"/>
    <w:rsid w:val="006B4818"/>
    <w:rsid w:val="006B63B6"/>
    <w:rsid w:val="006C0170"/>
    <w:rsid w:val="006C031F"/>
    <w:rsid w:val="006C295D"/>
    <w:rsid w:val="006C4E06"/>
    <w:rsid w:val="006C5779"/>
    <w:rsid w:val="006C6201"/>
    <w:rsid w:val="006C764F"/>
    <w:rsid w:val="006D04E7"/>
    <w:rsid w:val="006D1445"/>
    <w:rsid w:val="006D3434"/>
    <w:rsid w:val="006D401E"/>
    <w:rsid w:val="006D4C65"/>
    <w:rsid w:val="006D5760"/>
    <w:rsid w:val="006D755C"/>
    <w:rsid w:val="006E04D8"/>
    <w:rsid w:val="006E088C"/>
    <w:rsid w:val="006E14FF"/>
    <w:rsid w:val="006E5901"/>
    <w:rsid w:val="006E645D"/>
    <w:rsid w:val="006F0D9E"/>
    <w:rsid w:val="006F0F2C"/>
    <w:rsid w:val="006F25F4"/>
    <w:rsid w:val="006F2F83"/>
    <w:rsid w:val="006F3FF4"/>
    <w:rsid w:val="006F5B87"/>
    <w:rsid w:val="006F628D"/>
    <w:rsid w:val="0070069E"/>
    <w:rsid w:val="00701158"/>
    <w:rsid w:val="007028AC"/>
    <w:rsid w:val="00702B2D"/>
    <w:rsid w:val="00703A9A"/>
    <w:rsid w:val="0070538E"/>
    <w:rsid w:val="00713362"/>
    <w:rsid w:val="00715C26"/>
    <w:rsid w:val="00716831"/>
    <w:rsid w:val="00722FA1"/>
    <w:rsid w:val="00724585"/>
    <w:rsid w:val="00725EB2"/>
    <w:rsid w:val="00726AF1"/>
    <w:rsid w:val="007311AB"/>
    <w:rsid w:val="0073135B"/>
    <w:rsid w:val="00732C56"/>
    <w:rsid w:val="00732D5F"/>
    <w:rsid w:val="00734D4E"/>
    <w:rsid w:val="0073588F"/>
    <w:rsid w:val="007362A5"/>
    <w:rsid w:val="00736433"/>
    <w:rsid w:val="00736659"/>
    <w:rsid w:val="007367CF"/>
    <w:rsid w:val="00736F98"/>
    <w:rsid w:val="00740819"/>
    <w:rsid w:val="00741441"/>
    <w:rsid w:val="007428D1"/>
    <w:rsid w:val="00743682"/>
    <w:rsid w:val="00744632"/>
    <w:rsid w:val="00745851"/>
    <w:rsid w:val="00746794"/>
    <w:rsid w:val="0075225B"/>
    <w:rsid w:val="007527DA"/>
    <w:rsid w:val="00753493"/>
    <w:rsid w:val="00761135"/>
    <w:rsid w:val="00761518"/>
    <w:rsid w:val="00761D06"/>
    <w:rsid w:val="00762F6C"/>
    <w:rsid w:val="00763677"/>
    <w:rsid w:val="0076587E"/>
    <w:rsid w:val="00766398"/>
    <w:rsid w:val="007708E6"/>
    <w:rsid w:val="00770B2D"/>
    <w:rsid w:val="00772620"/>
    <w:rsid w:val="0077405E"/>
    <w:rsid w:val="00774060"/>
    <w:rsid w:val="00775E0A"/>
    <w:rsid w:val="007772D9"/>
    <w:rsid w:val="00777766"/>
    <w:rsid w:val="00780241"/>
    <w:rsid w:val="007819CD"/>
    <w:rsid w:val="007827CC"/>
    <w:rsid w:val="00783232"/>
    <w:rsid w:val="007841F3"/>
    <w:rsid w:val="007866CD"/>
    <w:rsid w:val="0078685D"/>
    <w:rsid w:val="007912BF"/>
    <w:rsid w:val="00791B15"/>
    <w:rsid w:val="0079283C"/>
    <w:rsid w:val="007933DF"/>
    <w:rsid w:val="00793D2B"/>
    <w:rsid w:val="00795E5B"/>
    <w:rsid w:val="00796A44"/>
    <w:rsid w:val="00797127"/>
    <w:rsid w:val="007A0B81"/>
    <w:rsid w:val="007A20F2"/>
    <w:rsid w:val="007A3ED2"/>
    <w:rsid w:val="007A46D6"/>
    <w:rsid w:val="007B01A0"/>
    <w:rsid w:val="007B204C"/>
    <w:rsid w:val="007B205C"/>
    <w:rsid w:val="007B3AF6"/>
    <w:rsid w:val="007B40FD"/>
    <w:rsid w:val="007B533E"/>
    <w:rsid w:val="007B6418"/>
    <w:rsid w:val="007B6BA2"/>
    <w:rsid w:val="007C0327"/>
    <w:rsid w:val="007C1D19"/>
    <w:rsid w:val="007C3B1F"/>
    <w:rsid w:val="007D098B"/>
    <w:rsid w:val="007D39EB"/>
    <w:rsid w:val="007D3D7C"/>
    <w:rsid w:val="007D5417"/>
    <w:rsid w:val="007D585C"/>
    <w:rsid w:val="007D6D04"/>
    <w:rsid w:val="007D72D5"/>
    <w:rsid w:val="007D7F70"/>
    <w:rsid w:val="007E10ED"/>
    <w:rsid w:val="007E303A"/>
    <w:rsid w:val="007E3448"/>
    <w:rsid w:val="007E446E"/>
    <w:rsid w:val="007E4C65"/>
    <w:rsid w:val="007F06DF"/>
    <w:rsid w:val="007F0968"/>
    <w:rsid w:val="007F0D2F"/>
    <w:rsid w:val="007F1145"/>
    <w:rsid w:val="007F2D25"/>
    <w:rsid w:val="007F45B9"/>
    <w:rsid w:val="007F481B"/>
    <w:rsid w:val="007F495B"/>
    <w:rsid w:val="007F5B09"/>
    <w:rsid w:val="007F5C97"/>
    <w:rsid w:val="007F758E"/>
    <w:rsid w:val="007F7D77"/>
    <w:rsid w:val="007F7F8B"/>
    <w:rsid w:val="007F7F93"/>
    <w:rsid w:val="00801AC5"/>
    <w:rsid w:val="00805258"/>
    <w:rsid w:val="0080596A"/>
    <w:rsid w:val="00816767"/>
    <w:rsid w:val="00816D9B"/>
    <w:rsid w:val="0082385D"/>
    <w:rsid w:val="00825186"/>
    <w:rsid w:val="00826619"/>
    <w:rsid w:val="0082690A"/>
    <w:rsid w:val="0082751E"/>
    <w:rsid w:val="00832CBD"/>
    <w:rsid w:val="00833144"/>
    <w:rsid w:val="00833427"/>
    <w:rsid w:val="008345B9"/>
    <w:rsid w:val="00834DEA"/>
    <w:rsid w:val="008371B9"/>
    <w:rsid w:val="00840AD1"/>
    <w:rsid w:val="00842504"/>
    <w:rsid w:val="00843127"/>
    <w:rsid w:val="00844BE3"/>
    <w:rsid w:val="00845ABE"/>
    <w:rsid w:val="00846813"/>
    <w:rsid w:val="00850386"/>
    <w:rsid w:val="008541FB"/>
    <w:rsid w:val="00856E77"/>
    <w:rsid w:val="0086148E"/>
    <w:rsid w:val="0086325B"/>
    <w:rsid w:val="00867F3F"/>
    <w:rsid w:val="00870EFF"/>
    <w:rsid w:val="00870FA2"/>
    <w:rsid w:val="00873376"/>
    <w:rsid w:val="00874CAD"/>
    <w:rsid w:val="00876BD2"/>
    <w:rsid w:val="008770E5"/>
    <w:rsid w:val="008818AF"/>
    <w:rsid w:val="00882CC7"/>
    <w:rsid w:val="0088486B"/>
    <w:rsid w:val="00884CB0"/>
    <w:rsid w:val="00885399"/>
    <w:rsid w:val="008858E8"/>
    <w:rsid w:val="008860C2"/>
    <w:rsid w:val="0088646D"/>
    <w:rsid w:val="00890A7C"/>
    <w:rsid w:val="00890DB1"/>
    <w:rsid w:val="00892048"/>
    <w:rsid w:val="008939AE"/>
    <w:rsid w:val="008946DC"/>
    <w:rsid w:val="00894B73"/>
    <w:rsid w:val="00895316"/>
    <w:rsid w:val="008958B5"/>
    <w:rsid w:val="00895B71"/>
    <w:rsid w:val="008966C8"/>
    <w:rsid w:val="00896709"/>
    <w:rsid w:val="008A0F1A"/>
    <w:rsid w:val="008A2659"/>
    <w:rsid w:val="008A7297"/>
    <w:rsid w:val="008B10FD"/>
    <w:rsid w:val="008B1A96"/>
    <w:rsid w:val="008B2DB4"/>
    <w:rsid w:val="008B4770"/>
    <w:rsid w:val="008B5974"/>
    <w:rsid w:val="008C3F18"/>
    <w:rsid w:val="008C4D02"/>
    <w:rsid w:val="008C7BF7"/>
    <w:rsid w:val="008D1C69"/>
    <w:rsid w:val="008D2F3E"/>
    <w:rsid w:val="008D4795"/>
    <w:rsid w:val="008D7A99"/>
    <w:rsid w:val="008D7AA3"/>
    <w:rsid w:val="008E139A"/>
    <w:rsid w:val="008E1984"/>
    <w:rsid w:val="008E238B"/>
    <w:rsid w:val="008E35EB"/>
    <w:rsid w:val="008F09DA"/>
    <w:rsid w:val="008F18E0"/>
    <w:rsid w:val="008F3558"/>
    <w:rsid w:val="008F64B6"/>
    <w:rsid w:val="00906C64"/>
    <w:rsid w:val="009126E4"/>
    <w:rsid w:val="00912C79"/>
    <w:rsid w:val="00913408"/>
    <w:rsid w:val="00913CF5"/>
    <w:rsid w:val="00913FD2"/>
    <w:rsid w:val="009140C5"/>
    <w:rsid w:val="009143DF"/>
    <w:rsid w:val="00914702"/>
    <w:rsid w:val="009166C4"/>
    <w:rsid w:val="00917088"/>
    <w:rsid w:val="009239BF"/>
    <w:rsid w:val="00925BD5"/>
    <w:rsid w:val="00926058"/>
    <w:rsid w:val="00926D50"/>
    <w:rsid w:val="00927BE6"/>
    <w:rsid w:val="0093485B"/>
    <w:rsid w:val="00934F3F"/>
    <w:rsid w:val="00936101"/>
    <w:rsid w:val="00936872"/>
    <w:rsid w:val="00937F0A"/>
    <w:rsid w:val="0094211A"/>
    <w:rsid w:val="00942AC4"/>
    <w:rsid w:val="009453E8"/>
    <w:rsid w:val="009463F0"/>
    <w:rsid w:val="009464DE"/>
    <w:rsid w:val="00947D07"/>
    <w:rsid w:val="00947E22"/>
    <w:rsid w:val="009544C7"/>
    <w:rsid w:val="0095533A"/>
    <w:rsid w:val="00955D93"/>
    <w:rsid w:val="0095667C"/>
    <w:rsid w:val="00957890"/>
    <w:rsid w:val="00961070"/>
    <w:rsid w:val="00962646"/>
    <w:rsid w:val="00962ACC"/>
    <w:rsid w:val="00964AD4"/>
    <w:rsid w:val="00965ECE"/>
    <w:rsid w:val="00967481"/>
    <w:rsid w:val="00970AE4"/>
    <w:rsid w:val="0097131D"/>
    <w:rsid w:val="00973549"/>
    <w:rsid w:val="00973CF1"/>
    <w:rsid w:val="0097412C"/>
    <w:rsid w:val="009743CF"/>
    <w:rsid w:val="009756C2"/>
    <w:rsid w:val="0098115F"/>
    <w:rsid w:val="00984052"/>
    <w:rsid w:val="00984BF7"/>
    <w:rsid w:val="009870AC"/>
    <w:rsid w:val="00990A50"/>
    <w:rsid w:val="009913A1"/>
    <w:rsid w:val="00992615"/>
    <w:rsid w:val="009934D0"/>
    <w:rsid w:val="009A2FD2"/>
    <w:rsid w:val="009A31D2"/>
    <w:rsid w:val="009A4F91"/>
    <w:rsid w:val="009A64F1"/>
    <w:rsid w:val="009B0201"/>
    <w:rsid w:val="009B1158"/>
    <w:rsid w:val="009B7E50"/>
    <w:rsid w:val="009C2F63"/>
    <w:rsid w:val="009C661C"/>
    <w:rsid w:val="009C7170"/>
    <w:rsid w:val="009D15C4"/>
    <w:rsid w:val="009D1E1A"/>
    <w:rsid w:val="009D2448"/>
    <w:rsid w:val="009D287A"/>
    <w:rsid w:val="009D4B04"/>
    <w:rsid w:val="009D6B8C"/>
    <w:rsid w:val="009E01B2"/>
    <w:rsid w:val="009E13F3"/>
    <w:rsid w:val="009E3791"/>
    <w:rsid w:val="009E56B0"/>
    <w:rsid w:val="009E67C5"/>
    <w:rsid w:val="009E6AD2"/>
    <w:rsid w:val="009F1CD6"/>
    <w:rsid w:val="009F3184"/>
    <w:rsid w:val="009F55EB"/>
    <w:rsid w:val="009F561E"/>
    <w:rsid w:val="00A0291B"/>
    <w:rsid w:val="00A032F5"/>
    <w:rsid w:val="00A04736"/>
    <w:rsid w:val="00A04EBB"/>
    <w:rsid w:val="00A07A9E"/>
    <w:rsid w:val="00A10DD3"/>
    <w:rsid w:val="00A10E17"/>
    <w:rsid w:val="00A11953"/>
    <w:rsid w:val="00A12A20"/>
    <w:rsid w:val="00A14C6D"/>
    <w:rsid w:val="00A158E6"/>
    <w:rsid w:val="00A163DB"/>
    <w:rsid w:val="00A1674D"/>
    <w:rsid w:val="00A21173"/>
    <w:rsid w:val="00A21A77"/>
    <w:rsid w:val="00A234EA"/>
    <w:rsid w:val="00A23712"/>
    <w:rsid w:val="00A24AC7"/>
    <w:rsid w:val="00A253CC"/>
    <w:rsid w:val="00A25AB0"/>
    <w:rsid w:val="00A27BA3"/>
    <w:rsid w:val="00A303CA"/>
    <w:rsid w:val="00A31408"/>
    <w:rsid w:val="00A35071"/>
    <w:rsid w:val="00A36E4D"/>
    <w:rsid w:val="00A36F74"/>
    <w:rsid w:val="00A43D68"/>
    <w:rsid w:val="00A46AC1"/>
    <w:rsid w:val="00A5087B"/>
    <w:rsid w:val="00A51208"/>
    <w:rsid w:val="00A53953"/>
    <w:rsid w:val="00A5400C"/>
    <w:rsid w:val="00A560E0"/>
    <w:rsid w:val="00A56C17"/>
    <w:rsid w:val="00A61AAE"/>
    <w:rsid w:val="00A624B4"/>
    <w:rsid w:val="00A638B6"/>
    <w:rsid w:val="00A6458A"/>
    <w:rsid w:val="00A66C56"/>
    <w:rsid w:val="00A70711"/>
    <w:rsid w:val="00A71AC6"/>
    <w:rsid w:val="00A7231C"/>
    <w:rsid w:val="00A758E2"/>
    <w:rsid w:val="00A84356"/>
    <w:rsid w:val="00A857AF"/>
    <w:rsid w:val="00A85A90"/>
    <w:rsid w:val="00A8654B"/>
    <w:rsid w:val="00A87E14"/>
    <w:rsid w:val="00A90C80"/>
    <w:rsid w:val="00A91BD0"/>
    <w:rsid w:val="00A945FD"/>
    <w:rsid w:val="00A94B4A"/>
    <w:rsid w:val="00A95547"/>
    <w:rsid w:val="00A95AE1"/>
    <w:rsid w:val="00A97547"/>
    <w:rsid w:val="00AA213F"/>
    <w:rsid w:val="00AA2C7D"/>
    <w:rsid w:val="00AA4FAE"/>
    <w:rsid w:val="00AA732D"/>
    <w:rsid w:val="00AA7CBB"/>
    <w:rsid w:val="00AB29A8"/>
    <w:rsid w:val="00AB2ECF"/>
    <w:rsid w:val="00AB50BB"/>
    <w:rsid w:val="00AB519D"/>
    <w:rsid w:val="00AB57CA"/>
    <w:rsid w:val="00AB5813"/>
    <w:rsid w:val="00AB7516"/>
    <w:rsid w:val="00AC0B67"/>
    <w:rsid w:val="00AC1396"/>
    <w:rsid w:val="00AC3193"/>
    <w:rsid w:val="00AC48B2"/>
    <w:rsid w:val="00AC6600"/>
    <w:rsid w:val="00AD06CC"/>
    <w:rsid w:val="00AD17C4"/>
    <w:rsid w:val="00AD2ED3"/>
    <w:rsid w:val="00AD3D35"/>
    <w:rsid w:val="00AD54AB"/>
    <w:rsid w:val="00AD5793"/>
    <w:rsid w:val="00AD5BDE"/>
    <w:rsid w:val="00AE0B43"/>
    <w:rsid w:val="00AE139A"/>
    <w:rsid w:val="00AE24B0"/>
    <w:rsid w:val="00AE3C16"/>
    <w:rsid w:val="00AF1234"/>
    <w:rsid w:val="00AF2969"/>
    <w:rsid w:val="00AF66E5"/>
    <w:rsid w:val="00B0023E"/>
    <w:rsid w:val="00B01B6E"/>
    <w:rsid w:val="00B03FB5"/>
    <w:rsid w:val="00B04167"/>
    <w:rsid w:val="00B054DB"/>
    <w:rsid w:val="00B056CC"/>
    <w:rsid w:val="00B10155"/>
    <w:rsid w:val="00B1045D"/>
    <w:rsid w:val="00B10F70"/>
    <w:rsid w:val="00B10FC5"/>
    <w:rsid w:val="00B136F3"/>
    <w:rsid w:val="00B137E8"/>
    <w:rsid w:val="00B1442D"/>
    <w:rsid w:val="00B15107"/>
    <w:rsid w:val="00B16A91"/>
    <w:rsid w:val="00B208FC"/>
    <w:rsid w:val="00B2090C"/>
    <w:rsid w:val="00B226D2"/>
    <w:rsid w:val="00B230CC"/>
    <w:rsid w:val="00B23E9D"/>
    <w:rsid w:val="00B2494D"/>
    <w:rsid w:val="00B25DF7"/>
    <w:rsid w:val="00B2733D"/>
    <w:rsid w:val="00B276FA"/>
    <w:rsid w:val="00B3064B"/>
    <w:rsid w:val="00B3127E"/>
    <w:rsid w:val="00B31C1E"/>
    <w:rsid w:val="00B33E43"/>
    <w:rsid w:val="00B34CEE"/>
    <w:rsid w:val="00B34F1D"/>
    <w:rsid w:val="00B36D11"/>
    <w:rsid w:val="00B374A0"/>
    <w:rsid w:val="00B37763"/>
    <w:rsid w:val="00B40CA6"/>
    <w:rsid w:val="00B414C9"/>
    <w:rsid w:val="00B4179C"/>
    <w:rsid w:val="00B42ECD"/>
    <w:rsid w:val="00B46177"/>
    <w:rsid w:val="00B468FD"/>
    <w:rsid w:val="00B470C5"/>
    <w:rsid w:val="00B4756C"/>
    <w:rsid w:val="00B50F71"/>
    <w:rsid w:val="00B520AD"/>
    <w:rsid w:val="00B53A66"/>
    <w:rsid w:val="00B604C1"/>
    <w:rsid w:val="00B615BC"/>
    <w:rsid w:val="00B64A74"/>
    <w:rsid w:val="00B66CE0"/>
    <w:rsid w:val="00B728FA"/>
    <w:rsid w:val="00B7599A"/>
    <w:rsid w:val="00B8064A"/>
    <w:rsid w:val="00B814A4"/>
    <w:rsid w:val="00B8390B"/>
    <w:rsid w:val="00B8409D"/>
    <w:rsid w:val="00B8548F"/>
    <w:rsid w:val="00B86A08"/>
    <w:rsid w:val="00B87E1B"/>
    <w:rsid w:val="00B95896"/>
    <w:rsid w:val="00BA54D6"/>
    <w:rsid w:val="00BA6339"/>
    <w:rsid w:val="00BA7E65"/>
    <w:rsid w:val="00BB13CE"/>
    <w:rsid w:val="00BB16D5"/>
    <w:rsid w:val="00BB184A"/>
    <w:rsid w:val="00BB2FE0"/>
    <w:rsid w:val="00BB4A8A"/>
    <w:rsid w:val="00BB501C"/>
    <w:rsid w:val="00BB7044"/>
    <w:rsid w:val="00BB7823"/>
    <w:rsid w:val="00BC573C"/>
    <w:rsid w:val="00BC63E3"/>
    <w:rsid w:val="00BC7ACD"/>
    <w:rsid w:val="00BD0F8A"/>
    <w:rsid w:val="00BD26C2"/>
    <w:rsid w:val="00BD2D92"/>
    <w:rsid w:val="00BD3BBA"/>
    <w:rsid w:val="00BD6BF5"/>
    <w:rsid w:val="00BD707F"/>
    <w:rsid w:val="00BD77BC"/>
    <w:rsid w:val="00BE29C4"/>
    <w:rsid w:val="00BE2BF0"/>
    <w:rsid w:val="00BE3150"/>
    <w:rsid w:val="00BE4270"/>
    <w:rsid w:val="00BE5B82"/>
    <w:rsid w:val="00BF06CB"/>
    <w:rsid w:val="00BF494C"/>
    <w:rsid w:val="00BF4A8A"/>
    <w:rsid w:val="00BF531F"/>
    <w:rsid w:val="00BF5C1A"/>
    <w:rsid w:val="00BF73D0"/>
    <w:rsid w:val="00C00118"/>
    <w:rsid w:val="00C00A0C"/>
    <w:rsid w:val="00C00B89"/>
    <w:rsid w:val="00C02488"/>
    <w:rsid w:val="00C026D0"/>
    <w:rsid w:val="00C02DE9"/>
    <w:rsid w:val="00C04942"/>
    <w:rsid w:val="00C05066"/>
    <w:rsid w:val="00C0520B"/>
    <w:rsid w:val="00C0586D"/>
    <w:rsid w:val="00C07CA7"/>
    <w:rsid w:val="00C10562"/>
    <w:rsid w:val="00C1063F"/>
    <w:rsid w:val="00C137FC"/>
    <w:rsid w:val="00C244E5"/>
    <w:rsid w:val="00C254E7"/>
    <w:rsid w:val="00C3089F"/>
    <w:rsid w:val="00C3098D"/>
    <w:rsid w:val="00C30D0F"/>
    <w:rsid w:val="00C324AB"/>
    <w:rsid w:val="00C33521"/>
    <w:rsid w:val="00C33944"/>
    <w:rsid w:val="00C35605"/>
    <w:rsid w:val="00C358AA"/>
    <w:rsid w:val="00C35E93"/>
    <w:rsid w:val="00C36120"/>
    <w:rsid w:val="00C40B75"/>
    <w:rsid w:val="00C40DAD"/>
    <w:rsid w:val="00C426AF"/>
    <w:rsid w:val="00C4308A"/>
    <w:rsid w:val="00C44456"/>
    <w:rsid w:val="00C44803"/>
    <w:rsid w:val="00C46060"/>
    <w:rsid w:val="00C46F28"/>
    <w:rsid w:val="00C4760F"/>
    <w:rsid w:val="00C509FF"/>
    <w:rsid w:val="00C51940"/>
    <w:rsid w:val="00C51EF7"/>
    <w:rsid w:val="00C52358"/>
    <w:rsid w:val="00C5242D"/>
    <w:rsid w:val="00C53326"/>
    <w:rsid w:val="00C5405E"/>
    <w:rsid w:val="00C541EA"/>
    <w:rsid w:val="00C54493"/>
    <w:rsid w:val="00C54DCA"/>
    <w:rsid w:val="00C5512B"/>
    <w:rsid w:val="00C60D60"/>
    <w:rsid w:val="00C6131B"/>
    <w:rsid w:val="00C635FE"/>
    <w:rsid w:val="00C63B50"/>
    <w:rsid w:val="00C646A6"/>
    <w:rsid w:val="00C6571F"/>
    <w:rsid w:val="00C67E6A"/>
    <w:rsid w:val="00C70B1A"/>
    <w:rsid w:val="00C72AB5"/>
    <w:rsid w:val="00C7492E"/>
    <w:rsid w:val="00C76146"/>
    <w:rsid w:val="00C806E1"/>
    <w:rsid w:val="00C81AF5"/>
    <w:rsid w:val="00C860B7"/>
    <w:rsid w:val="00C8720C"/>
    <w:rsid w:val="00C87FAD"/>
    <w:rsid w:val="00C91298"/>
    <w:rsid w:val="00C913D8"/>
    <w:rsid w:val="00C92EB6"/>
    <w:rsid w:val="00C94805"/>
    <w:rsid w:val="00C96AF4"/>
    <w:rsid w:val="00C9737F"/>
    <w:rsid w:val="00CA026B"/>
    <w:rsid w:val="00CA1D39"/>
    <w:rsid w:val="00CA29DE"/>
    <w:rsid w:val="00CA546F"/>
    <w:rsid w:val="00CA747F"/>
    <w:rsid w:val="00CB203F"/>
    <w:rsid w:val="00CB2E13"/>
    <w:rsid w:val="00CB32FF"/>
    <w:rsid w:val="00CB3563"/>
    <w:rsid w:val="00CB3647"/>
    <w:rsid w:val="00CB3B37"/>
    <w:rsid w:val="00CB45E1"/>
    <w:rsid w:val="00CB4DFB"/>
    <w:rsid w:val="00CB7531"/>
    <w:rsid w:val="00CB7806"/>
    <w:rsid w:val="00CB7967"/>
    <w:rsid w:val="00CB7970"/>
    <w:rsid w:val="00CC043B"/>
    <w:rsid w:val="00CC0CE7"/>
    <w:rsid w:val="00CC26AD"/>
    <w:rsid w:val="00CC2910"/>
    <w:rsid w:val="00CC4DFF"/>
    <w:rsid w:val="00CC5B4F"/>
    <w:rsid w:val="00CC6F75"/>
    <w:rsid w:val="00CE17FD"/>
    <w:rsid w:val="00CE4C2F"/>
    <w:rsid w:val="00CE4D4E"/>
    <w:rsid w:val="00CE74EC"/>
    <w:rsid w:val="00CE7C20"/>
    <w:rsid w:val="00CF21AB"/>
    <w:rsid w:val="00CF3800"/>
    <w:rsid w:val="00CF3FB7"/>
    <w:rsid w:val="00CF6576"/>
    <w:rsid w:val="00CF7111"/>
    <w:rsid w:val="00CF7C88"/>
    <w:rsid w:val="00D000DE"/>
    <w:rsid w:val="00D0066D"/>
    <w:rsid w:val="00D10866"/>
    <w:rsid w:val="00D113DB"/>
    <w:rsid w:val="00D11C8D"/>
    <w:rsid w:val="00D129EE"/>
    <w:rsid w:val="00D15E4C"/>
    <w:rsid w:val="00D16DD5"/>
    <w:rsid w:val="00D16EAE"/>
    <w:rsid w:val="00D2247A"/>
    <w:rsid w:val="00D234E4"/>
    <w:rsid w:val="00D23931"/>
    <w:rsid w:val="00D25A34"/>
    <w:rsid w:val="00D27D40"/>
    <w:rsid w:val="00D32035"/>
    <w:rsid w:val="00D3306D"/>
    <w:rsid w:val="00D33F56"/>
    <w:rsid w:val="00D3577D"/>
    <w:rsid w:val="00D35A22"/>
    <w:rsid w:val="00D35E28"/>
    <w:rsid w:val="00D4196A"/>
    <w:rsid w:val="00D42FB1"/>
    <w:rsid w:val="00D43A25"/>
    <w:rsid w:val="00D44005"/>
    <w:rsid w:val="00D444AA"/>
    <w:rsid w:val="00D44BA8"/>
    <w:rsid w:val="00D45AE8"/>
    <w:rsid w:val="00D52F42"/>
    <w:rsid w:val="00D540BB"/>
    <w:rsid w:val="00D5416A"/>
    <w:rsid w:val="00D548FB"/>
    <w:rsid w:val="00D57FC2"/>
    <w:rsid w:val="00D66875"/>
    <w:rsid w:val="00D6731D"/>
    <w:rsid w:val="00D72F03"/>
    <w:rsid w:val="00D74A75"/>
    <w:rsid w:val="00D75318"/>
    <w:rsid w:val="00D75F0A"/>
    <w:rsid w:val="00D77494"/>
    <w:rsid w:val="00D80516"/>
    <w:rsid w:val="00D8200A"/>
    <w:rsid w:val="00D829CA"/>
    <w:rsid w:val="00D8389F"/>
    <w:rsid w:val="00D83A22"/>
    <w:rsid w:val="00D84747"/>
    <w:rsid w:val="00D8762C"/>
    <w:rsid w:val="00D90D1C"/>
    <w:rsid w:val="00D91130"/>
    <w:rsid w:val="00D92957"/>
    <w:rsid w:val="00D93E12"/>
    <w:rsid w:val="00D95AB7"/>
    <w:rsid w:val="00D96D49"/>
    <w:rsid w:val="00DA245E"/>
    <w:rsid w:val="00DA3AA8"/>
    <w:rsid w:val="00DA4064"/>
    <w:rsid w:val="00DA52D9"/>
    <w:rsid w:val="00DB199C"/>
    <w:rsid w:val="00DB4309"/>
    <w:rsid w:val="00DB4EA2"/>
    <w:rsid w:val="00DB4F09"/>
    <w:rsid w:val="00DB76CD"/>
    <w:rsid w:val="00DB76F1"/>
    <w:rsid w:val="00DC17D6"/>
    <w:rsid w:val="00DC267C"/>
    <w:rsid w:val="00DC2ED3"/>
    <w:rsid w:val="00DC3860"/>
    <w:rsid w:val="00DC6A79"/>
    <w:rsid w:val="00DD174E"/>
    <w:rsid w:val="00DD30EC"/>
    <w:rsid w:val="00DD42E4"/>
    <w:rsid w:val="00DD623C"/>
    <w:rsid w:val="00DD6754"/>
    <w:rsid w:val="00DE62F1"/>
    <w:rsid w:val="00DF04DA"/>
    <w:rsid w:val="00DF1A62"/>
    <w:rsid w:val="00DF5021"/>
    <w:rsid w:val="00DF61E6"/>
    <w:rsid w:val="00DF6878"/>
    <w:rsid w:val="00E01F72"/>
    <w:rsid w:val="00E027FC"/>
    <w:rsid w:val="00E03E0F"/>
    <w:rsid w:val="00E03F3E"/>
    <w:rsid w:val="00E0456F"/>
    <w:rsid w:val="00E04913"/>
    <w:rsid w:val="00E06FF0"/>
    <w:rsid w:val="00E074D9"/>
    <w:rsid w:val="00E10636"/>
    <w:rsid w:val="00E12275"/>
    <w:rsid w:val="00E137EE"/>
    <w:rsid w:val="00E15AEA"/>
    <w:rsid w:val="00E20CA5"/>
    <w:rsid w:val="00E20D3B"/>
    <w:rsid w:val="00E223F1"/>
    <w:rsid w:val="00E2242A"/>
    <w:rsid w:val="00E23ABC"/>
    <w:rsid w:val="00E240CE"/>
    <w:rsid w:val="00E244C0"/>
    <w:rsid w:val="00E27759"/>
    <w:rsid w:val="00E31D00"/>
    <w:rsid w:val="00E3229B"/>
    <w:rsid w:val="00E3237E"/>
    <w:rsid w:val="00E352FF"/>
    <w:rsid w:val="00E3576B"/>
    <w:rsid w:val="00E423E4"/>
    <w:rsid w:val="00E431DC"/>
    <w:rsid w:val="00E46693"/>
    <w:rsid w:val="00E4670B"/>
    <w:rsid w:val="00E47B38"/>
    <w:rsid w:val="00E505BA"/>
    <w:rsid w:val="00E50D29"/>
    <w:rsid w:val="00E51FD9"/>
    <w:rsid w:val="00E53F1B"/>
    <w:rsid w:val="00E55410"/>
    <w:rsid w:val="00E568AD"/>
    <w:rsid w:val="00E63894"/>
    <w:rsid w:val="00E63A1D"/>
    <w:rsid w:val="00E64A6A"/>
    <w:rsid w:val="00E65EC9"/>
    <w:rsid w:val="00E673CB"/>
    <w:rsid w:val="00E67D81"/>
    <w:rsid w:val="00E67F73"/>
    <w:rsid w:val="00E7024B"/>
    <w:rsid w:val="00E723E0"/>
    <w:rsid w:val="00E723ED"/>
    <w:rsid w:val="00E74998"/>
    <w:rsid w:val="00E770A2"/>
    <w:rsid w:val="00E817E3"/>
    <w:rsid w:val="00E81E53"/>
    <w:rsid w:val="00E82C5D"/>
    <w:rsid w:val="00E85467"/>
    <w:rsid w:val="00E85DC1"/>
    <w:rsid w:val="00E90307"/>
    <w:rsid w:val="00E907B1"/>
    <w:rsid w:val="00E90879"/>
    <w:rsid w:val="00E918D2"/>
    <w:rsid w:val="00E940C1"/>
    <w:rsid w:val="00E953C6"/>
    <w:rsid w:val="00E96E7A"/>
    <w:rsid w:val="00EA1BD3"/>
    <w:rsid w:val="00EA5E6E"/>
    <w:rsid w:val="00EB0CC8"/>
    <w:rsid w:val="00EB1D61"/>
    <w:rsid w:val="00EB1F91"/>
    <w:rsid w:val="00EB30B4"/>
    <w:rsid w:val="00EB3128"/>
    <w:rsid w:val="00EB40F1"/>
    <w:rsid w:val="00EB455D"/>
    <w:rsid w:val="00EC0640"/>
    <w:rsid w:val="00EC0BD4"/>
    <w:rsid w:val="00EC3D16"/>
    <w:rsid w:val="00EC5B16"/>
    <w:rsid w:val="00ED1662"/>
    <w:rsid w:val="00EE17F5"/>
    <w:rsid w:val="00EE205B"/>
    <w:rsid w:val="00EE2D55"/>
    <w:rsid w:val="00EE3F18"/>
    <w:rsid w:val="00EE5ED5"/>
    <w:rsid w:val="00EF406A"/>
    <w:rsid w:val="00EF4BA0"/>
    <w:rsid w:val="00EF624B"/>
    <w:rsid w:val="00F001CD"/>
    <w:rsid w:val="00F01907"/>
    <w:rsid w:val="00F01DAE"/>
    <w:rsid w:val="00F03545"/>
    <w:rsid w:val="00F04DF9"/>
    <w:rsid w:val="00F075EC"/>
    <w:rsid w:val="00F107E9"/>
    <w:rsid w:val="00F12814"/>
    <w:rsid w:val="00F13E13"/>
    <w:rsid w:val="00F149ED"/>
    <w:rsid w:val="00F15A9A"/>
    <w:rsid w:val="00F1666C"/>
    <w:rsid w:val="00F16A01"/>
    <w:rsid w:val="00F17006"/>
    <w:rsid w:val="00F22A2D"/>
    <w:rsid w:val="00F22C15"/>
    <w:rsid w:val="00F230DD"/>
    <w:rsid w:val="00F30134"/>
    <w:rsid w:val="00F30EFC"/>
    <w:rsid w:val="00F30FDE"/>
    <w:rsid w:val="00F33564"/>
    <w:rsid w:val="00F354D0"/>
    <w:rsid w:val="00F35FD3"/>
    <w:rsid w:val="00F36B25"/>
    <w:rsid w:val="00F3773E"/>
    <w:rsid w:val="00F41A8C"/>
    <w:rsid w:val="00F430C9"/>
    <w:rsid w:val="00F43145"/>
    <w:rsid w:val="00F4471E"/>
    <w:rsid w:val="00F463B6"/>
    <w:rsid w:val="00F50C2B"/>
    <w:rsid w:val="00F5145A"/>
    <w:rsid w:val="00F525DB"/>
    <w:rsid w:val="00F54723"/>
    <w:rsid w:val="00F555AE"/>
    <w:rsid w:val="00F55D33"/>
    <w:rsid w:val="00F60AF4"/>
    <w:rsid w:val="00F61014"/>
    <w:rsid w:val="00F616CC"/>
    <w:rsid w:val="00F6553B"/>
    <w:rsid w:val="00F676EA"/>
    <w:rsid w:val="00F7221C"/>
    <w:rsid w:val="00F75125"/>
    <w:rsid w:val="00F763DA"/>
    <w:rsid w:val="00F77F22"/>
    <w:rsid w:val="00F80C7F"/>
    <w:rsid w:val="00F83E62"/>
    <w:rsid w:val="00F8437A"/>
    <w:rsid w:val="00F8471D"/>
    <w:rsid w:val="00F90290"/>
    <w:rsid w:val="00F90D14"/>
    <w:rsid w:val="00F90EB1"/>
    <w:rsid w:val="00F91481"/>
    <w:rsid w:val="00F926E4"/>
    <w:rsid w:val="00F93169"/>
    <w:rsid w:val="00F94979"/>
    <w:rsid w:val="00FA183D"/>
    <w:rsid w:val="00FA35BA"/>
    <w:rsid w:val="00FA4B51"/>
    <w:rsid w:val="00FA4D52"/>
    <w:rsid w:val="00FA5AD3"/>
    <w:rsid w:val="00FA6EA6"/>
    <w:rsid w:val="00FB0854"/>
    <w:rsid w:val="00FB0C4E"/>
    <w:rsid w:val="00FB18CC"/>
    <w:rsid w:val="00FB26BC"/>
    <w:rsid w:val="00FB35A6"/>
    <w:rsid w:val="00FB38DC"/>
    <w:rsid w:val="00FB65A3"/>
    <w:rsid w:val="00FB750A"/>
    <w:rsid w:val="00FC01C0"/>
    <w:rsid w:val="00FC01D1"/>
    <w:rsid w:val="00FC3808"/>
    <w:rsid w:val="00FC4DD7"/>
    <w:rsid w:val="00FC6267"/>
    <w:rsid w:val="00FC6405"/>
    <w:rsid w:val="00FC7F5E"/>
    <w:rsid w:val="00FD1F5A"/>
    <w:rsid w:val="00FD20F8"/>
    <w:rsid w:val="00FD3B1A"/>
    <w:rsid w:val="00FD6E7D"/>
    <w:rsid w:val="00FE26D6"/>
    <w:rsid w:val="00FE4810"/>
    <w:rsid w:val="00FE5BDF"/>
    <w:rsid w:val="00FE5D23"/>
    <w:rsid w:val="00FE68C4"/>
    <w:rsid w:val="00FE6B6E"/>
    <w:rsid w:val="00FE6DF4"/>
    <w:rsid w:val="00FE70B7"/>
    <w:rsid w:val="00FF1AF3"/>
    <w:rsid w:val="00FF365D"/>
    <w:rsid w:val="00FF36C6"/>
    <w:rsid w:val="00FF4864"/>
    <w:rsid w:val="00FF4893"/>
    <w:rsid w:val="00FF4F86"/>
    <w:rsid w:val="00FF63B3"/>
    <w:rsid w:val="00FF7B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C8AF7D6"/>
  <w15:chartTrackingRefBased/>
  <w15:docId w15:val="{DB3F3F26-57F8-417A-9623-0140C45A9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173"/>
    <w:pPr>
      <w:jc w:val="both"/>
    </w:pPr>
    <w:rPr>
      <w:lang w:eastAsia="fr-FR"/>
    </w:rPr>
  </w:style>
  <w:style w:type="paragraph" w:styleId="Heading1">
    <w:name w:val="heading 1"/>
    <w:basedOn w:val="Normal"/>
    <w:next w:val="Normal"/>
    <w:link w:val="Heading1Char"/>
    <w:qFormat/>
    <w:pPr>
      <w:keepNext/>
      <w:numPr>
        <w:numId w:val="15"/>
      </w:numPr>
      <w:spacing w:after="120"/>
      <w:ind w:right="-403"/>
      <w:outlineLvl w:val="0"/>
    </w:pPr>
    <w:rPr>
      <w:b/>
      <w:sz w:val="28"/>
    </w:rPr>
  </w:style>
  <w:style w:type="paragraph" w:styleId="Heading2">
    <w:name w:val="heading 2"/>
    <w:basedOn w:val="Normal"/>
    <w:next w:val="Normal"/>
    <w:qFormat/>
    <w:rsid w:val="001E617D"/>
    <w:pPr>
      <w:keepNext/>
      <w:widowControl w:val="0"/>
      <w:numPr>
        <w:ilvl w:val="1"/>
        <w:numId w:val="15"/>
      </w:numPr>
      <w:spacing w:after="120" w:line="312" w:lineRule="atLeast"/>
      <w:outlineLvl w:val="1"/>
    </w:pPr>
    <w:rPr>
      <w:b/>
      <w:sz w:val="24"/>
      <w:szCs w:val="24"/>
      <w:lang w:val="en-US"/>
    </w:rPr>
  </w:style>
  <w:style w:type="paragraph" w:styleId="Heading3">
    <w:name w:val="heading 3"/>
    <w:aliases w:val="Heading 3 Char"/>
    <w:basedOn w:val="Normal"/>
    <w:next w:val="Normal"/>
    <w:qFormat/>
    <w:pPr>
      <w:keepNext/>
      <w:numPr>
        <w:ilvl w:val="2"/>
        <w:numId w:val="15"/>
      </w:numPr>
      <w:spacing w:before="240" w:after="60"/>
      <w:outlineLvl w:val="2"/>
    </w:pPr>
    <w:rPr>
      <w:rFonts w:cs="Arial"/>
      <w:b/>
      <w:bCs/>
      <w:szCs w:val="24"/>
    </w:rPr>
  </w:style>
  <w:style w:type="paragraph" w:styleId="Heading4">
    <w:name w:val="heading 4"/>
    <w:basedOn w:val="Normal"/>
    <w:next w:val="Normal"/>
    <w:qFormat/>
    <w:pPr>
      <w:keepNext/>
      <w:numPr>
        <w:ilvl w:val="3"/>
        <w:numId w:val="15"/>
      </w:numPr>
      <w:spacing w:before="240" w:after="60"/>
      <w:outlineLvl w:val="3"/>
    </w:pPr>
    <w:rPr>
      <w:b/>
      <w:bCs/>
      <w:szCs w:val="28"/>
    </w:rPr>
  </w:style>
  <w:style w:type="paragraph" w:styleId="Heading5">
    <w:name w:val="heading 5"/>
    <w:basedOn w:val="Normal"/>
    <w:next w:val="Normal"/>
    <w:qFormat/>
    <w:pPr>
      <w:numPr>
        <w:ilvl w:val="4"/>
        <w:numId w:val="15"/>
      </w:numPr>
      <w:spacing w:before="240" w:after="60"/>
      <w:outlineLvl w:val="4"/>
    </w:pPr>
    <w:rPr>
      <w:b/>
      <w:bCs/>
      <w:iCs/>
      <w:szCs w:val="26"/>
    </w:rPr>
  </w:style>
  <w:style w:type="paragraph" w:styleId="Heading6">
    <w:name w:val="heading 6"/>
    <w:basedOn w:val="Normal"/>
    <w:next w:val="Normal"/>
    <w:qFormat/>
    <w:pPr>
      <w:numPr>
        <w:ilvl w:val="5"/>
        <w:numId w:val="15"/>
      </w:numPr>
      <w:spacing w:before="240" w:after="60"/>
      <w:outlineLvl w:val="5"/>
    </w:pPr>
    <w:rPr>
      <w:b/>
      <w:bCs/>
      <w:szCs w:val="22"/>
    </w:rPr>
  </w:style>
  <w:style w:type="paragraph" w:styleId="Heading7">
    <w:name w:val="heading 7"/>
    <w:basedOn w:val="Normal"/>
    <w:next w:val="Normal"/>
    <w:qFormat/>
    <w:pPr>
      <w:keepNext/>
      <w:widowControl w:val="0"/>
      <w:numPr>
        <w:ilvl w:val="6"/>
        <w:numId w:val="15"/>
      </w:numPr>
      <w:spacing w:line="312" w:lineRule="atLeast"/>
      <w:jc w:val="center"/>
      <w:outlineLvl w:val="6"/>
    </w:pPr>
    <w:rPr>
      <w:b/>
      <w:lang w:val="en-US"/>
    </w:rPr>
  </w:style>
  <w:style w:type="paragraph" w:styleId="Heading8">
    <w:name w:val="heading 8"/>
    <w:basedOn w:val="Normal"/>
    <w:next w:val="Normal"/>
    <w:qFormat/>
    <w:pPr>
      <w:keepNext/>
      <w:widowControl w:val="0"/>
      <w:numPr>
        <w:ilvl w:val="7"/>
        <w:numId w:val="15"/>
      </w:numPr>
      <w:spacing w:line="312" w:lineRule="atLeast"/>
      <w:jc w:val="center"/>
      <w:outlineLvl w:val="7"/>
    </w:pPr>
    <w:rPr>
      <w:b/>
      <w:lang w:val="en-US"/>
    </w:rPr>
  </w:style>
  <w:style w:type="paragraph" w:styleId="Heading9">
    <w:name w:val="heading 9"/>
    <w:basedOn w:val="Normal"/>
    <w:next w:val="Normal"/>
    <w:qFormat/>
    <w:pPr>
      <w:numPr>
        <w:ilvl w:val="8"/>
        <w:numId w:val="1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paragraph" w:styleId="BodyText">
    <w:name w:val="Body Text"/>
    <w:basedOn w:val="Normal"/>
    <w:pPr>
      <w:tabs>
        <w:tab w:val="left" w:pos="432"/>
        <w:tab w:val="left" w:pos="864"/>
      </w:tabs>
      <w:spacing w:after="240"/>
      <w:ind w:right="29"/>
    </w:pPr>
    <w:rPr>
      <w:lang w:val="en-US"/>
    </w:rPr>
  </w:style>
  <w:style w:type="paragraph" w:styleId="BodyText2">
    <w:name w:val="Body Text 2"/>
    <w:basedOn w:val="Normal"/>
    <w:pPr>
      <w:spacing w:before="240" w:after="120"/>
      <w:ind w:right="29"/>
    </w:pPr>
  </w:style>
  <w:style w:type="paragraph" w:styleId="BodyTextIndent">
    <w:name w:val="Body Text Indent"/>
    <w:basedOn w:val="Normal"/>
    <w:pPr>
      <w:numPr>
        <w:ilvl w:val="12"/>
      </w:numPr>
      <w:spacing w:before="240"/>
      <w:ind w:right="28" w:firstLine="170"/>
    </w:pPr>
  </w:style>
  <w:style w:type="paragraph" w:styleId="BodyText3">
    <w:name w:val="Body Text 3"/>
    <w:basedOn w:val="Normal"/>
    <w:pPr>
      <w:spacing w:before="240"/>
    </w:pPr>
  </w:style>
  <w:style w:type="paragraph" w:customStyle="1" w:styleId="Text">
    <w:name w:val="Text"/>
    <w:basedOn w:val="Normal"/>
    <w:pPr>
      <w:spacing w:after="240"/>
    </w:pPr>
    <w:rPr>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240" w:after="60"/>
      <w:jc w:val="center"/>
      <w:outlineLvl w:val="0"/>
    </w:pPr>
    <w:rPr>
      <w:rFonts w:cs="Arial"/>
      <w:b/>
      <w:bCs/>
      <w:kern w:val="28"/>
      <w:sz w:val="40"/>
      <w:szCs w:val="40"/>
    </w:rPr>
  </w:style>
  <w:style w:type="paragraph" w:customStyle="1" w:styleId="Authors">
    <w:name w:val="Authors"/>
    <w:basedOn w:val="Normal"/>
    <w:pPr>
      <w:jc w:val="center"/>
    </w:pPr>
    <w:rPr>
      <w:sz w:val="22"/>
      <w:lang w:val="en-US"/>
    </w:rPr>
  </w:style>
  <w:style w:type="paragraph" w:customStyle="1" w:styleId="Abstract">
    <w:name w:val="Abstract"/>
    <w:basedOn w:val="Normal"/>
    <w:pPr>
      <w:spacing w:before="120" w:after="120"/>
      <w:ind w:right="51"/>
    </w:pPr>
    <w:rPr>
      <w:i/>
      <w:lang w:val="en-US"/>
    </w:rPr>
  </w:style>
  <w:style w:type="paragraph" w:customStyle="1" w:styleId="Keywords">
    <w:name w:val="Keywords"/>
    <w:basedOn w:val="Normal"/>
    <w:pPr>
      <w:spacing w:before="120" w:after="120"/>
      <w:ind w:right="52"/>
    </w:pPr>
    <w:rPr>
      <w:lang w:val="en-US"/>
    </w:rPr>
  </w:style>
  <w:style w:type="paragraph" w:styleId="Caption">
    <w:name w:val="caption"/>
    <w:basedOn w:val="Normal"/>
    <w:next w:val="Normal"/>
    <w:qFormat/>
    <w:pPr>
      <w:spacing w:before="120" w:after="120"/>
      <w:jc w:val="center"/>
    </w:pPr>
    <w:rPr>
      <w:bCs/>
    </w:rPr>
  </w:style>
  <w:style w:type="paragraph" w:customStyle="1" w:styleId="StyleCaptionLeft">
    <w:name w:val="Style Caption + Left"/>
    <w:basedOn w:val="Caption"/>
    <w:rPr>
      <w:bCs w:val="0"/>
    </w:rPr>
  </w:style>
  <w:style w:type="paragraph" w:styleId="BodyTextFirstIndent">
    <w:name w:val="Body Text First Indent"/>
    <w:basedOn w:val="BodyText"/>
    <w:pPr>
      <w:ind w:right="0" w:firstLine="210"/>
      <w:jc w:val="left"/>
    </w:pPr>
    <w:rPr>
      <w:rFonts w:ascii="Times" w:hAnsi="Times"/>
    </w:rPr>
  </w:style>
  <w:style w:type="paragraph" w:styleId="BlockText">
    <w:name w:val="Block Text"/>
    <w:basedOn w:val="Normal"/>
    <w:pPr>
      <w:spacing w:after="120"/>
      <w:ind w:left="1440" w:right="1440"/>
    </w:pPr>
  </w:style>
  <w:style w:type="paragraph" w:customStyle="1" w:styleId="Figure">
    <w:name w:val="Figure"/>
    <w:basedOn w:val="BodyText"/>
    <w:pPr>
      <w:jc w:val="center"/>
    </w:pPr>
  </w:style>
  <w:style w:type="paragraph" w:customStyle="1" w:styleId="Equation">
    <w:name w:val="Equation"/>
    <w:basedOn w:val="Text"/>
    <w:pPr>
      <w:tabs>
        <w:tab w:val="center" w:pos="2376"/>
        <w:tab w:val="right" w:pos="4752"/>
      </w:tabs>
    </w:pPr>
    <w:rPr>
      <w:sz w:val="20"/>
      <w:lang w:val="en-US"/>
    </w:rPr>
  </w:style>
  <w:style w:type="paragraph" w:customStyle="1" w:styleId="Reference">
    <w:name w:val="Reference"/>
    <w:basedOn w:val="Normal"/>
    <w:pPr>
      <w:numPr>
        <w:numId w:val="19"/>
      </w:numPr>
      <w:spacing w:after="240"/>
      <w:ind w:right="29"/>
    </w:pPr>
    <w:rPr>
      <w:lang w:val="en-US"/>
    </w:rPr>
  </w:style>
  <w:style w:type="character" w:styleId="FollowedHyperlink">
    <w:name w:val="FollowedHyperlink"/>
    <w:rPr>
      <w:color w:val="800080"/>
      <w:u w:val="single"/>
    </w:rPr>
  </w:style>
  <w:style w:type="paragraph" w:customStyle="1" w:styleId="ieeenormal">
    <w:name w:val="ieeenormal"/>
    <w:basedOn w:val="Normal"/>
    <w:rPr>
      <w:lang w:val="en-US" w:eastAsia="en-US"/>
    </w:rPr>
  </w:style>
  <w:style w:type="paragraph" w:styleId="FootnoteText">
    <w:name w:val="footnote text"/>
    <w:basedOn w:val="Normal"/>
    <w:semiHidden/>
  </w:style>
  <w:style w:type="character" w:styleId="FootnoteReference">
    <w:name w:val="footnote reference"/>
    <w:semiHidden/>
    <w:rPr>
      <w:vertAlign w:val="superscript"/>
    </w:rPr>
  </w:style>
  <w:style w:type="paragraph" w:customStyle="1" w:styleId="ai2">
    <w:name w:val="ai2"/>
    <w:basedOn w:val="Normal"/>
    <w:pPr>
      <w:tabs>
        <w:tab w:val="right" w:leader="dot" w:pos="3960"/>
      </w:tabs>
      <w:jc w:val="left"/>
    </w:pPr>
    <w:rPr>
      <w:sz w:val="24"/>
      <w:lang w:val="en-US" w:eastAsia="en-US"/>
    </w:rPr>
  </w:style>
  <w:style w:type="paragraph" w:styleId="ListBullet4">
    <w:name w:val="List Bullet 4"/>
    <w:basedOn w:val="Normal"/>
    <w:autoRedefine/>
    <w:pPr>
      <w:numPr>
        <w:numId w:val="5"/>
      </w:numPr>
      <w:tabs>
        <w:tab w:val="clear" w:pos="1440"/>
        <w:tab w:val="num" w:pos="1209"/>
      </w:tabs>
      <w:ind w:left="1209"/>
      <w:jc w:val="left"/>
    </w:pPr>
    <w:rPr>
      <w:sz w:val="24"/>
      <w:lang w:val="en-US" w:eastAsia="en-US"/>
    </w:rPr>
  </w:style>
  <w:style w:type="character" w:customStyle="1" w:styleId="m">
    <w:name w:val="m"/>
    <w:basedOn w:val="DefaultParagraphFont"/>
  </w:style>
  <w:style w:type="character" w:customStyle="1" w:styleId="h">
    <w:name w:val="h"/>
    <w:basedOn w:val="DefaultParagraphFont"/>
  </w:style>
  <w:style w:type="paragraph" w:customStyle="1" w:styleId="n">
    <w:name w:val="n"/>
    <w:basedOn w:val="BodyText"/>
    <w:rPr>
      <w:lang w:val="en-GB"/>
    </w:rPr>
  </w:style>
  <w:style w:type="paragraph" w:styleId="DocumentMap">
    <w:name w:val="Document Map"/>
    <w:basedOn w:val="Normal"/>
    <w:semiHidden/>
    <w:rsid w:val="00EF406A"/>
    <w:pPr>
      <w:shd w:val="clear" w:color="auto" w:fill="000080"/>
    </w:pPr>
    <w:rPr>
      <w:rFonts w:ascii="Tahoma" w:hAnsi="Tahoma" w:cs="Tahoma"/>
    </w:rPr>
  </w:style>
  <w:style w:type="paragraph" w:styleId="NormalWeb">
    <w:name w:val="Normal (Web)"/>
    <w:basedOn w:val="Normal"/>
    <w:rsid w:val="008345B9"/>
    <w:pPr>
      <w:spacing w:before="180" w:after="180"/>
      <w:jc w:val="left"/>
    </w:pPr>
    <w:rPr>
      <w:sz w:val="24"/>
      <w:szCs w:val="24"/>
      <w:lang w:eastAsia="en-GB"/>
    </w:rPr>
  </w:style>
  <w:style w:type="character" w:styleId="PageNumber">
    <w:name w:val="page number"/>
    <w:basedOn w:val="DefaultParagraphFont"/>
    <w:rsid w:val="007F45B9"/>
  </w:style>
  <w:style w:type="character" w:customStyle="1" w:styleId="Heading1Char">
    <w:name w:val="Heading 1 Char"/>
    <w:link w:val="Heading1"/>
    <w:rsid w:val="008818AF"/>
    <w:rPr>
      <w:b/>
      <w:sz w:val="28"/>
      <w:lang w:val="fr-FR" w:eastAsia="fr-FR"/>
    </w:rPr>
  </w:style>
  <w:style w:type="character" w:styleId="Emphasis">
    <w:name w:val="Emphasis"/>
    <w:basedOn w:val="DefaultParagraphFont"/>
    <w:uiPriority w:val="20"/>
    <w:qFormat/>
    <w:rsid w:val="0049651A"/>
    <w:rPr>
      <w:i/>
      <w:iCs/>
    </w:rPr>
  </w:style>
  <w:style w:type="character" w:styleId="UnresolvedMention">
    <w:name w:val="Unresolved Mention"/>
    <w:basedOn w:val="DefaultParagraphFont"/>
    <w:uiPriority w:val="99"/>
    <w:semiHidden/>
    <w:unhideWhenUsed/>
    <w:rsid w:val="00B8390B"/>
    <w:rPr>
      <w:color w:val="605E5C"/>
      <w:shd w:val="clear" w:color="auto" w:fill="E1DFDD"/>
    </w:rPr>
  </w:style>
  <w:style w:type="paragraph" w:styleId="ListParagraph">
    <w:name w:val="List Paragraph"/>
    <w:basedOn w:val="Normal"/>
    <w:uiPriority w:val="34"/>
    <w:qFormat/>
    <w:rsid w:val="006A72B8"/>
    <w:pPr>
      <w:ind w:left="720"/>
      <w:contextualSpacing/>
    </w:pPr>
  </w:style>
  <w:style w:type="character" w:styleId="CommentReference">
    <w:name w:val="annotation reference"/>
    <w:basedOn w:val="DefaultParagraphFont"/>
    <w:uiPriority w:val="99"/>
    <w:semiHidden/>
    <w:unhideWhenUsed/>
    <w:rsid w:val="00CF6576"/>
    <w:rPr>
      <w:sz w:val="16"/>
      <w:szCs w:val="16"/>
    </w:rPr>
  </w:style>
  <w:style w:type="paragraph" w:styleId="CommentText">
    <w:name w:val="annotation text"/>
    <w:basedOn w:val="Normal"/>
    <w:link w:val="CommentTextChar"/>
    <w:uiPriority w:val="99"/>
    <w:semiHidden/>
    <w:unhideWhenUsed/>
    <w:rsid w:val="00CF6576"/>
  </w:style>
  <w:style w:type="character" w:customStyle="1" w:styleId="CommentTextChar">
    <w:name w:val="Comment Text Char"/>
    <w:basedOn w:val="DefaultParagraphFont"/>
    <w:link w:val="CommentText"/>
    <w:uiPriority w:val="99"/>
    <w:semiHidden/>
    <w:rsid w:val="00CF6576"/>
    <w:rPr>
      <w:lang w:eastAsia="fr-FR"/>
    </w:rPr>
  </w:style>
  <w:style w:type="paragraph" w:styleId="CommentSubject">
    <w:name w:val="annotation subject"/>
    <w:basedOn w:val="CommentText"/>
    <w:next w:val="CommentText"/>
    <w:link w:val="CommentSubjectChar"/>
    <w:uiPriority w:val="99"/>
    <w:semiHidden/>
    <w:unhideWhenUsed/>
    <w:rsid w:val="00CF6576"/>
    <w:rPr>
      <w:b/>
      <w:bCs/>
    </w:rPr>
  </w:style>
  <w:style w:type="character" w:customStyle="1" w:styleId="CommentSubjectChar">
    <w:name w:val="Comment Subject Char"/>
    <w:basedOn w:val="CommentTextChar"/>
    <w:link w:val="CommentSubject"/>
    <w:uiPriority w:val="99"/>
    <w:semiHidden/>
    <w:rsid w:val="00CF6576"/>
    <w:rPr>
      <w:b/>
      <w:bCs/>
      <w:lang w:eastAsia="fr-FR"/>
    </w:rPr>
  </w:style>
  <w:style w:type="paragraph" w:styleId="Revision">
    <w:name w:val="Revision"/>
    <w:hidden/>
    <w:uiPriority w:val="99"/>
    <w:semiHidden/>
    <w:rsid w:val="00CF6576"/>
    <w:rPr>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34699">
      <w:bodyDiv w:val="1"/>
      <w:marLeft w:val="0"/>
      <w:marRight w:val="0"/>
      <w:marTop w:val="0"/>
      <w:marBottom w:val="0"/>
      <w:divBdr>
        <w:top w:val="none" w:sz="0" w:space="0" w:color="auto"/>
        <w:left w:val="none" w:sz="0" w:space="0" w:color="auto"/>
        <w:bottom w:val="none" w:sz="0" w:space="0" w:color="auto"/>
        <w:right w:val="none" w:sz="0" w:space="0" w:color="auto"/>
      </w:divBdr>
    </w:div>
    <w:div w:id="221523630">
      <w:bodyDiv w:val="1"/>
      <w:marLeft w:val="379"/>
      <w:marRight w:val="120"/>
      <w:marTop w:val="379"/>
      <w:marBottom w:val="379"/>
      <w:divBdr>
        <w:top w:val="none" w:sz="0" w:space="0" w:color="auto"/>
        <w:left w:val="none" w:sz="0" w:space="0" w:color="auto"/>
        <w:bottom w:val="none" w:sz="0" w:space="0" w:color="auto"/>
        <w:right w:val="none" w:sz="0" w:space="0" w:color="auto"/>
      </w:divBdr>
      <w:divsChild>
        <w:div w:id="773552907">
          <w:marLeft w:val="150"/>
          <w:marRight w:val="150"/>
          <w:marTop w:val="1500"/>
          <w:marBottom w:val="0"/>
          <w:divBdr>
            <w:top w:val="none" w:sz="0" w:space="0" w:color="auto"/>
            <w:left w:val="none" w:sz="0" w:space="0" w:color="auto"/>
            <w:bottom w:val="none" w:sz="0" w:space="0" w:color="auto"/>
            <w:right w:val="none" w:sz="0" w:space="0" w:color="auto"/>
          </w:divBdr>
          <w:divsChild>
            <w:div w:id="617177499">
              <w:blockQuote w:val="1"/>
              <w:marLeft w:val="379"/>
              <w:marRight w:val="0"/>
              <w:marTop w:val="100"/>
              <w:marBottom w:val="100"/>
              <w:divBdr>
                <w:top w:val="none" w:sz="0" w:space="0" w:color="auto"/>
                <w:left w:val="none" w:sz="0" w:space="0" w:color="auto"/>
                <w:bottom w:val="none" w:sz="0" w:space="0" w:color="auto"/>
                <w:right w:val="none" w:sz="0" w:space="0" w:color="auto"/>
              </w:divBdr>
            </w:div>
          </w:divsChild>
        </w:div>
      </w:divsChild>
    </w:div>
    <w:div w:id="246817227">
      <w:bodyDiv w:val="1"/>
      <w:marLeft w:val="0"/>
      <w:marRight w:val="0"/>
      <w:marTop w:val="0"/>
      <w:marBottom w:val="0"/>
      <w:divBdr>
        <w:top w:val="none" w:sz="0" w:space="0" w:color="auto"/>
        <w:left w:val="none" w:sz="0" w:space="0" w:color="auto"/>
        <w:bottom w:val="none" w:sz="0" w:space="0" w:color="auto"/>
        <w:right w:val="none" w:sz="0" w:space="0" w:color="auto"/>
      </w:divBdr>
      <w:divsChild>
        <w:div w:id="1237672095">
          <w:marLeft w:val="0"/>
          <w:marRight w:val="0"/>
          <w:marTop w:val="0"/>
          <w:marBottom w:val="150"/>
          <w:divBdr>
            <w:top w:val="none" w:sz="0" w:space="0" w:color="auto"/>
            <w:left w:val="none" w:sz="0" w:space="0" w:color="auto"/>
            <w:bottom w:val="none" w:sz="0" w:space="0" w:color="auto"/>
            <w:right w:val="none" w:sz="0" w:space="0" w:color="auto"/>
          </w:divBdr>
        </w:div>
        <w:div w:id="1309282766">
          <w:marLeft w:val="0"/>
          <w:marRight w:val="0"/>
          <w:marTop w:val="75"/>
          <w:marBottom w:val="0"/>
          <w:divBdr>
            <w:top w:val="none" w:sz="0" w:space="0" w:color="auto"/>
            <w:left w:val="none" w:sz="0" w:space="0" w:color="auto"/>
            <w:bottom w:val="none" w:sz="0" w:space="0" w:color="auto"/>
            <w:right w:val="none" w:sz="0" w:space="0" w:color="auto"/>
          </w:divBdr>
        </w:div>
      </w:divsChild>
    </w:div>
    <w:div w:id="255331398">
      <w:bodyDiv w:val="1"/>
      <w:marLeft w:val="0"/>
      <w:marRight w:val="0"/>
      <w:marTop w:val="0"/>
      <w:marBottom w:val="0"/>
      <w:divBdr>
        <w:top w:val="none" w:sz="0" w:space="0" w:color="auto"/>
        <w:left w:val="none" w:sz="0" w:space="0" w:color="auto"/>
        <w:bottom w:val="none" w:sz="0" w:space="0" w:color="auto"/>
        <w:right w:val="none" w:sz="0" w:space="0" w:color="auto"/>
      </w:divBdr>
    </w:div>
    <w:div w:id="366151320">
      <w:bodyDiv w:val="1"/>
      <w:marLeft w:val="0"/>
      <w:marRight w:val="0"/>
      <w:marTop w:val="0"/>
      <w:marBottom w:val="0"/>
      <w:divBdr>
        <w:top w:val="none" w:sz="0" w:space="0" w:color="auto"/>
        <w:left w:val="none" w:sz="0" w:space="0" w:color="auto"/>
        <w:bottom w:val="none" w:sz="0" w:space="0" w:color="auto"/>
        <w:right w:val="none" w:sz="0" w:space="0" w:color="auto"/>
      </w:divBdr>
    </w:div>
    <w:div w:id="380060538">
      <w:bodyDiv w:val="1"/>
      <w:marLeft w:val="0"/>
      <w:marRight w:val="0"/>
      <w:marTop w:val="0"/>
      <w:marBottom w:val="0"/>
      <w:divBdr>
        <w:top w:val="none" w:sz="0" w:space="0" w:color="auto"/>
        <w:left w:val="none" w:sz="0" w:space="0" w:color="auto"/>
        <w:bottom w:val="none" w:sz="0" w:space="0" w:color="auto"/>
        <w:right w:val="none" w:sz="0" w:space="0" w:color="auto"/>
      </w:divBdr>
    </w:div>
    <w:div w:id="381834332">
      <w:bodyDiv w:val="1"/>
      <w:marLeft w:val="0"/>
      <w:marRight w:val="0"/>
      <w:marTop w:val="0"/>
      <w:marBottom w:val="0"/>
      <w:divBdr>
        <w:top w:val="none" w:sz="0" w:space="0" w:color="auto"/>
        <w:left w:val="none" w:sz="0" w:space="0" w:color="auto"/>
        <w:bottom w:val="none" w:sz="0" w:space="0" w:color="auto"/>
        <w:right w:val="none" w:sz="0" w:space="0" w:color="auto"/>
      </w:divBdr>
    </w:div>
    <w:div w:id="392235334">
      <w:bodyDiv w:val="1"/>
      <w:marLeft w:val="0"/>
      <w:marRight w:val="0"/>
      <w:marTop w:val="0"/>
      <w:marBottom w:val="0"/>
      <w:divBdr>
        <w:top w:val="none" w:sz="0" w:space="0" w:color="auto"/>
        <w:left w:val="none" w:sz="0" w:space="0" w:color="auto"/>
        <w:bottom w:val="none" w:sz="0" w:space="0" w:color="auto"/>
        <w:right w:val="none" w:sz="0" w:space="0" w:color="auto"/>
      </w:divBdr>
    </w:div>
    <w:div w:id="478425494">
      <w:bodyDiv w:val="1"/>
      <w:marLeft w:val="0"/>
      <w:marRight w:val="0"/>
      <w:marTop w:val="0"/>
      <w:marBottom w:val="0"/>
      <w:divBdr>
        <w:top w:val="none" w:sz="0" w:space="0" w:color="auto"/>
        <w:left w:val="none" w:sz="0" w:space="0" w:color="auto"/>
        <w:bottom w:val="none" w:sz="0" w:space="0" w:color="auto"/>
        <w:right w:val="none" w:sz="0" w:space="0" w:color="auto"/>
      </w:divBdr>
    </w:div>
    <w:div w:id="565458986">
      <w:bodyDiv w:val="1"/>
      <w:marLeft w:val="0"/>
      <w:marRight w:val="0"/>
      <w:marTop w:val="0"/>
      <w:marBottom w:val="0"/>
      <w:divBdr>
        <w:top w:val="none" w:sz="0" w:space="0" w:color="auto"/>
        <w:left w:val="none" w:sz="0" w:space="0" w:color="auto"/>
        <w:bottom w:val="none" w:sz="0" w:space="0" w:color="auto"/>
        <w:right w:val="none" w:sz="0" w:space="0" w:color="auto"/>
      </w:divBdr>
    </w:div>
    <w:div w:id="699163768">
      <w:bodyDiv w:val="1"/>
      <w:marLeft w:val="0"/>
      <w:marRight w:val="0"/>
      <w:marTop w:val="0"/>
      <w:marBottom w:val="0"/>
      <w:divBdr>
        <w:top w:val="none" w:sz="0" w:space="0" w:color="auto"/>
        <w:left w:val="none" w:sz="0" w:space="0" w:color="auto"/>
        <w:bottom w:val="none" w:sz="0" w:space="0" w:color="auto"/>
        <w:right w:val="none" w:sz="0" w:space="0" w:color="auto"/>
      </w:divBdr>
    </w:div>
    <w:div w:id="735325414">
      <w:bodyDiv w:val="1"/>
      <w:marLeft w:val="0"/>
      <w:marRight w:val="0"/>
      <w:marTop w:val="0"/>
      <w:marBottom w:val="0"/>
      <w:divBdr>
        <w:top w:val="none" w:sz="0" w:space="0" w:color="auto"/>
        <w:left w:val="none" w:sz="0" w:space="0" w:color="auto"/>
        <w:bottom w:val="none" w:sz="0" w:space="0" w:color="auto"/>
        <w:right w:val="none" w:sz="0" w:space="0" w:color="auto"/>
      </w:divBdr>
    </w:div>
    <w:div w:id="741291708">
      <w:bodyDiv w:val="1"/>
      <w:marLeft w:val="0"/>
      <w:marRight w:val="0"/>
      <w:marTop w:val="0"/>
      <w:marBottom w:val="0"/>
      <w:divBdr>
        <w:top w:val="none" w:sz="0" w:space="0" w:color="auto"/>
        <w:left w:val="none" w:sz="0" w:space="0" w:color="auto"/>
        <w:bottom w:val="none" w:sz="0" w:space="0" w:color="auto"/>
        <w:right w:val="none" w:sz="0" w:space="0" w:color="auto"/>
      </w:divBdr>
    </w:div>
    <w:div w:id="843281350">
      <w:bodyDiv w:val="1"/>
      <w:marLeft w:val="0"/>
      <w:marRight w:val="0"/>
      <w:marTop w:val="0"/>
      <w:marBottom w:val="0"/>
      <w:divBdr>
        <w:top w:val="none" w:sz="0" w:space="0" w:color="auto"/>
        <w:left w:val="none" w:sz="0" w:space="0" w:color="auto"/>
        <w:bottom w:val="none" w:sz="0" w:space="0" w:color="auto"/>
        <w:right w:val="none" w:sz="0" w:space="0" w:color="auto"/>
      </w:divBdr>
    </w:div>
    <w:div w:id="894436984">
      <w:bodyDiv w:val="1"/>
      <w:marLeft w:val="0"/>
      <w:marRight w:val="0"/>
      <w:marTop w:val="0"/>
      <w:marBottom w:val="0"/>
      <w:divBdr>
        <w:top w:val="none" w:sz="0" w:space="0" w:color="auto"/>
        <w:left w:val="none" w:sz="0" w:space="0" w:color="auto"/>
        <w:bottom w:val="none" w:sz="0" w:space="0" w:color="auto"/>
        <w:right w:val="none" w:sz="0" w:space="0" w:color="auto"/>
      </w:divBdr>
    </w:div>
    <w:div w:id="946809403">
      <w:bodyDiv w:val="1"/>
      <w:marLeft w:val="0"/>
      <w:marRight w:val="0"/>
      <w:marTop w:val="0"/>
      <w:marBottom w:val="0"/>
      <w:divBdr>
        <w:top w:val="none" w:sz="0" w:space="0" w:color="auto"/>
        <w:left w:val="none" w:sz="0" w:space="0" w:color="auto"/>
        <w:bottom w:val="none" w:sz="0" w:space="0" w:color="auto"/>
        <w:right w:val="none" w:sz="0" w:space="0" w:color="auto"/>
      </w:divBdr>
    </w:div>
    <w:div w:id="1182430919">
      <w:bodyDiv w:val="1"/>
      <w:marLeft w:val="0"/>
      <w:marRight w:val="0"/>
      <w:marTop w:val="0"/>
      <w:marBottom w:val="0"/>
      <w:divBdr>
        <w:top w:val="none" w:sz="0" w:space="0" w:color="auto"/>
        <w:left w:val="none" w:sz="0" w:space="0" w:color="auto"/>
        <w:bottom w:val="none" w:sz="0" w:space="0" w:color="auto"/>
        <w:right w:val="none" w:sz="0" w:space="0" w:color="auto"/>
      </w:divBdr>
    </w:div>
    <w:div w:id="1221012390">
      <w:bodyDiv w:val="1"/>
      <w:marLeft w:val="0"/>
      <w:marRight w:val="0"/>
      <w:marTop w:val="0"/>
      <w:marBottom w:val="0"/>
      <w:divBdr>
        <w:top w:val="none" w:sz="0" w:space="0" w:color="auto"/>
        <w:left w:val="none" w:sz="0" w:space="0" w:color="auto"/>
        <w:bottom w:val="none" w:sz="0" w:space="0" w:color="auto"/>
        <w:right w:val="none" w:sz="0" w:space="0" w:color="auto"/>
      </w:divBdr>
    </w:div>
    <w:div w:id="1255868873">
      <w:bodyDiv w:val="1"/>
      <w:marLeft w:val="0"/>
      <w:marRight w:val="0"/>
      <w:marTop w:val="0"/>
      <w:marBottom w:val="0"/>
      <w:divBdr>
        <w:top w:val="none" w:sz="0" w:space="0" w:color="auto"/>
        <w:left w:val="none" w:sz="0" w:space="0" w:color="auto"/>
        <w:bottom w:val="none" w:sz="0" w:space="0" w:color="auto"/>
        <w:right w:val="none" w:sz="0" w:space="0" w:color="auto"/>
      </w:divBdr>
    </w:div>
    <w:div w:id="1428620668">
      <w:bodyDiv w:val="1"/>
      <w:marLeft w:val="0"/>
      <w:marRight w:val="0"/>
      <w:marTop w:val="0"/>
      <w:marBottom w:val="0"/>
      <w:divBdr>
        <w:top w:val="none" w:sz="0" w:space="0" w:color="auto"/>
        <w:left w:val="none" w:sz="0" w:space="0" w:color="auto"/>
        <w:bottom w:val="none" w:sz="0" w:space="0" w:color="auto"/>
        <w:right w:val="none" w:sz="0" w:space="0" w:color="auto"/>
      </w:divBdr>
    </w:div>
    <w:div w:id="1448354958">
      <w:bodyDiv w:val="1"/>
      <w:marLeft w:val="0"/>
      <w:marRight w:val="0"/>
      <w:marTop w:val="0"/>
      <w:marBottom w:val="0"/>
      <w:divBdr>
        <w:top w:val="none" w:sz="0" w:space="0" w:color="auto"/>
        <w:left w:val="none" w:sz="0" w:space="0" w:color="auto"/>
        <w:bottom w:val="none" w:sz="0" w:space="0" w:color="auto"/>
        <w:right w:val="none" w:sz="0" w:space="0" w:color="auto"/>
      </w:divBdr>
    </w:div>
    <w:div w:id="1565488807">
      <w:bodyDiv w:val="1"/>
      <w:marLeft w:val="0"/>
      <w:marRight w:val="0"/>
      <w:marTop w:val="0"/>
      <w:marBottom w:val="0"/>
      <w:divBdr>
        <w:top w:val="none" w:sz="0" w:space="0" w:color="auto"/>
        <w:left w:val="none" w:sz="0" w:space="0" w:color="auto"/>
        <w:bottom w:val="none" w:sz="0" w:space="0" w:color="auto"/>
        <w:right w:val="none" w:sz="0" w:space="0" w:color="auto"/>
      </w:divBdr>
    </w:div>
    <w:div w:id="1622540712">
      <w:bodyDiv w:val="1"/>
      <w:marLeft w:val="0"/>
      <w:marRight w:val="0"/>
      <w:marTop w:val="0"/>
      <w:marBottom w:val="0"/>
      <w:divBdr>
        <w:top w:val="none" w:sz="0" w:space="0" w:color="auto"/>
        <w:left w:val="none" w:sz="0" w:space="0" w:color="auto"/>
        <w:bottom w:val="none" w:sz="0" w:space="0" w:color="auto"/>
        <w:right w:val="none" w:sz="0" w:space="0" w:color="auto"/>
      </w:divBdr>
    </w:div>
    <w:div w:id="1636986221">
      <w:bodyDiv w:val="1"/>
      <w:marLeft w:val="0"/>
      <w:marRight w:val="0"/>
      <w:marTop w:val="0"/>
      <w:marBottom w:val="0"/>
      <w:divBdr>
        <w:top w:val="none" w:sz="0" w:space="0" w:color="auto"/>
        <w:left w:val="none" w:sz="0" w:space="0" w:color="auto"/>
        <w:bottom w:val="none" w:sz="0" w:space="0" w:color="auto"/>
        <w:right w:val="none" w:sz="0" w:space="0" w:color="auto"/>
      </w:divBdr>
    </w:div>
    <w:div w:id="1682976432">
      <w:bodyDiv w:val="1"/>
      <w:marLeft w:val="0"/>
      <w:marRight w:val="0"/>
      <w:marTop w:val="0"/>
      <w:marBottom w:val="0"/>
      <w:divBdr>
        <w:top w:val="none" w:sz="0" w:space="0" w:color="auto"/>
        <w:left w:val="none" w:sz="0" w:space="0" w:color="auto"/>
        <w:bottom w:val="none" w:sz="0" w:space="0" w:color="auto"/>
        <w:right w:val="none" w:sz="0" w:space="0" w:color="auto"/>
      </w:divBdr>
    </w:div>
    <w:div w:id="1742826093">
      <w:bodyDiv w:val="1"/>
      <w:marLeft w:val="0"/>
      <w:marRight w:val="0"/>
      <w:marTop w:val="0"/>
      <w:marBottom w:val="0"/>
      <w:divBdr>
        <w:top w:val="none" w:sz="0" w:space="0" w:color="auto"/>
        <w:left w:val="none" w:sz="0" w:space="0" w:color="auto"/>
        <w:bottom w:val="none" w:sz="0" w:space="0" w:color="auto"/>
        <w:right w:val="none" w:sz="0" w:space="0" w:color="auto"/>
      </w:divBdr>
    </w:div>
    <w:div w:id="1754543879">
      <w:bodyDiv w:val="1"/>
      <w:marLeft w:val="0"/>
      <w:marRight w:val="0"/>
      <w:marTop w:val="0"/>
      <w:marBottom w:val="0"/>
      <w:divBdr>
        <w:top w:val="none" w:sz="0" w:space="0" w:color="auto"/>
        <w:left w:val="none" w:sz="0" w:space="0" w:color="auto"/>
        <w:bottom w:val="none" w:sz="0" w:space="0" w:color="auto"/>
        <w:right w:val="none" w:sz="0" w:space="0" w:color="auto"/>
      </w:divBdr>
      <w:divsChild>
        <w:div w:id="488910767">
          <w:marLeft w:val="0"/>
          <w:marRight w:val="0"/>
          <w:marTop w:val="0"/>
          <w:marBottom w:val="0"/>
          <w:divBdr>
            <w:top w:val="none" w:sz="0" w:space="0" w:color="auto"/>
            <w:left w:val="none" w:sz="0" w:space="0" w:color="auto"/>
            <w:bottom w:val="none" w:sz="0" w:space="0" w:color="auto"/>
            <w:right w:val="none" w:sz="0" w:space="0" w:color="auto"/>
          </w:divBdr>
          <w:divsChild>
            <w:div w:id="724305187">
              <w:marLeft w:val="0"/>
              <w:marRight w:val="0"/>
              <w:marTop w:val="0"/>
              <w:marBottom w:val="0"/>
              <w:divBdr>
                <w:top w:val="none" w:sz="0" w:space="0" w:color="auto"/>
                <w:left w:val="none" w:sz="0" w:space="0" w:color="auto"/>
                <w:bottom w:val="none" w:sz="0" w:space="0" w:color="auto"/>
                <w:right w:val="none" w:sz="0" w:space="0" w:color="auto"/>
              </w:divBdr>
              <w:divsChild>
                <w:div w:id="104081098">
                  <w:marLeft w:val="0"/>
                  <w:marRight w:val="0"/>
                  <w:marTop w:val="0"/>
                  <w:marBottom w:val="0"/>
                  <w:divBdr>
                    <w:top w:val="none" w:sz="0" w:space="0" w:color="auto"/>
                    <w:left w:val="none" w:sz="0" w:space="0" w:color="auto"/>
                    <w:bottom w:val="none" w:sz="0" w:space="0" w:color="auto"/>
                    <w:right w:val="none" w:sz="0" w:space="0" w:color="auto"/>
                  </w:divBdr>
                  <w:divsChild>
                    <w:div w:id="498733708">
                      <w:marLeft w:val="0"/>
                      <w:marRight w:val="0"/>
                      <w:marTop w:val="0"/>
                      <w:marBottom w:val="0"/>
                      <w:divBdr>
                        <w:top w:val="none" w:sz="0" w:space="0" w:color="auto"/>
                        <w:left w:val="none" w:sz="0" w:space="0" w:color="auto"/>
                        <w:bottom w:val="none" w:sz="0" w:space="0" w:color="auto"/>
                        <w:right w:val="none" w:sz="0" w:space="0" w:color="auto"/>
                      </w:divBdr>
                      <w:divsChild>
                        <w:div w:id="1639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507760">
      <w:bodyDiv w:val="1"/>
      <w:marLeft w:val="0"/>
      <w:marRight w:val="0"/>
      <w:marTop w:val="0"/>
      <w:marBottom w:val="0"/>
      <w:divBdr>
        <w:top w:val="none" w:sz="0" w:space="0" w:color="auto"/>
        <w:left w:val="none" w:sz="0" w:space="0" w:color="auto"/>
        <w:bottom w:val="none" w:sz="0" w:space="0" w:color="auto"/>
        <w:right w:val="none" w:sz="0" w:space="0" w:color="auto"/>
      </w:divBdr>
    </w:div>
    <w:div w:id="1789855895">
      <w:bodyDiv w:val="1"/>
      <w:marLeft w:val="0"/>
      <w:marRight w:val="0"/>
      <w:marTop w:val="0"/>
      <w:marBottom w:val="0"/>
      <w:divBdr>
        <w:top w:val="none" w:sz="0" w:space="0" w:color="auto"/>
        <w:left w:val="none" w:sz="0" w:space="0" w:color="auto"/>
        <w:bottom w:val="none" w:sz="0" w:space="0" w:color="auto"/>
        <w:right w:val="none" w:sz="0" w:space="0" w:color="auto"/>
      </w:divBdr>
    </w:div>
    <w:div w:id="1814637110">
      <w:bodyDiv w:val="1"/>
      <w:marLeft w:val="0"/>
      <w:marRight w:val="0"/>
      <w:marTop w:val="0"/>
      <w:marBottom w:val="0"/>
      <w:divBdr>
        <w:top w:val="none" w:sz="0" w:space="0" w:color="auto"/>
        <w:left w:val="none" w:sz="0" w:space="0" w:color="auto"/>
        <w:bottom w:val="none" w:sz="0" w:space="0" w:color="auto"/>
        <w:right w:val="none" w:sz="0" w:space="0" w:color="auto"/>
      </w:divBdr>
      <w:divsChild>
        <w:div w:id="13085137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0068718">
      <w:bodyDiv w:val="1"/>
      <w:marLeft w:val="0"/>
      <w:marRight w:val="0"/>
      <w:marTop w:val="0"/>
      <w:marBottom w:val="0"/>
      <w:divBdr>
        <w:top w:val="none" w:sz="0" w:space="0" w:color="auto"/>
        <w:left w:val="none" w:sz="0" w:space="0" w:color="auto"/>
        <w:bottom w:val="none" w:sz="0" w:space="0" w:color="auto"/>
        <w:right w:val="none" w:sz="0" w:space="0" w:color="auto"/>
      </w:divBdr>
    </w:div>
    <w:div w:id="1962565180">
      <w:bodyDiv w:val="1"/>
      <w:marLeft w:val="0"/>
      <w:marRight w:val="0"/>
      <w:marTop w:val="0"/>
      <w:marBottom w:val="0"/>
      <w:divBdr>
        <w:top w:val="none" w:sz="0" w:space="0" w:color="auto"/>
        <w:left w:val="none" w:sz="0" w:space="0" w:color="auto"/>
        <w:bottom w:val="none" w:sz="0" w:space="0" w:color="auto"/>
        <w:right w:val="none" w:sz="0" w:space="0" w:color="auto"/>
      </w:divBdr>
    </w:div>
    <w:div w:id="2027366633">
      <w:bodyDiv w:val="1"/>
      <w:marLeft w:val="0"/>
      <w:marRight w:val="0"/>
      <w:marTop w:val="0"/>
      <w:marBottom w:val="0"/>
      <w:divBdr>
        <w:top w:val="none" w:sz="0" w:space="0" w:color="auto"/>
        <w:left w:val="none" w:sz="0" w:space="0" w:color="auto"/>
        <w:bottom w:val="none" w:sz="0" w:space="0" w:color="auto"/>
        <w:right w:val="none" w:sz="0" w:space="0" w:color="auto"/>
      </w:divBdr>
    </w:div>
    <w:div w:id="2052608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gif"/><Relationship Id="rId56"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microsoft.com/office/2018/08/relationships/commentsExtensible" Target="commentsExtensible.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gif"/><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4C11298-F71E-4035-9D75-2E135A936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26039</Words>
  <Characters>148426</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Project Format Example</vt:lpstr>
    </vt:vector>
  </TitlesOfParts>
  <Company>University of Dundee</Company>
  <LinksUpToDate>false</LinksUpToDate>
  <CharactersWithSpaces>174117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Format Example</dc:title>
  <dc:subject/>
  <dc:creator>School of Computing</dc:creator>
  <cp:keywords>Computer vision, change detection, blindness, navigation aid</cp:keywords>
  <dc:description/>
  <cp:lastModifiedBy>Gerard Blanco Bernal</cp:lastModifiedBy>
  <cp:revision>2</cp:revision>
  <cp:lastPrinted>2022-05-03T06:18:00Z</cp:lastPrinted>
  <dcterms:created xsi:type="dcterms:W3CDTF">2022-07-26T13:09:00Z</dcterms:created>
  <dcterms:modified xsi:type="dcterms:W3CDTF">2022-07-26T13:09:00Z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-1741400389</vt:i4>
  </property>
  <property fmtid="{D5CDD505-2E9C-101B-9397-08002B2CF9AE}" pid="3" name="_EmailSubject">
    <vt:lpwstr>IEEE SMC etc.</vt:lpwstr>
  </property>
  <property fmtid="{D5CDD505-2E9C-101B-9397-08002B2CF9AE}" pid="4" name="_AuthorEmail">
    <vt:lpwstr>stephen@computing.dundee.ac.uk</vt:lpwstr>
  </property>
  <property fmtid="{D5CDD505-2E9C-101B-9397-08002B2CF9AE}" pid="5" name="_AuthorEmailDisplayName">
    <vt:lpwstr>stephen</vt:lpwstr>
  </property>
  <property fmtid="{D5CDD505-2E9C-101B-9397-08002B2CF9AE}" pid="6" name="_ReviewingToolsShownOnce">
    <vt:lpwstr/>
  </property>
</Properties>
</file>